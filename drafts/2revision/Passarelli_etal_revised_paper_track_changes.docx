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9E8B07" w14:textId="77777777" w:rsidR="00F903CB" w:rsidRDefault="00BD468D">
      <w:pPr>
        <w:pStyle w:val="Heading1"/>
      </w:pPr>
      <w:bookmarkStart w:id="8" w:name="_gjdgxs" w:colFirst="0" w:colLast="0"/>
      <w:bookmarkStart w:id="9" w:name="_GoBack"/>
      <w:bookmarkEnd w:id="8"/>
      <w:bookmarkEnd w:id="9"/>
      <w:r>
        <w:t>Global estimation of dietary micronutrient inadequacies</w:t>
      </w:r>
    </w:p>
    <w:p w14:paraId="0F486430" w14:textId="77777777" w:rsidR="00F903CB" w:rsidRDefault="00BD468D">
      <w:r>
        <w:t>Simone Passarelli</w:t>
      </w:r>
      <w:r>
        <w:rPr>
          <w:vertAlign w:val="superscript"/>
        </w:rPr>
        <w:t>1</w:t>
      </w:r>
      <w:r>
        <w:t>*^, Christopher M. Free</w:t>
      </w:r>
      <w:r>
        <w:rPr>
          <w:vertAlign w:val="superscript"/>
        </w:rPr>
        <w:t>2,3^</w:t>
      </w:r>
      <w:r>
        <w:t>, Alon Shepon</w:t>
      </w:r>
      <w:r>
        <w:rPr>
          <w:vertAlign w:val="superscript"/>
        </w:rPr>
        <w:t>4</w:t>
      </w:r>
      <w:r>
        <w:t>, Ty Beal</w:t>
      </w:r>
      <w:r>
        <w:rPr>
          <w:vertAlign w:val="superscript"/>
        </w:rPr>
        <w:t>5,6</w:t>
      </w:r>
      <w:r>
        <w:t>, Carolina Batis</w:t>
      </w:r>
      <w:r>
        <w:rPr>
          <w:vertAlign w:val="superscript"/>
        </w:rPr>
        <w:t>7</w:t>
      </w:r>
      <w:r>
        <w:t>, Christopher D. Golden</w:t>
      </w:r>
      <w:r>
        <w:rPr>
          <w:vertAlign w:val="superscript"/>
        </w:rPr>
        <w:t>1,8,9</w:t>
      </w:r>
    </w:p>
    <w:p w14:paraId="67383457" w14:textId="77777777" w:rsidR="00F903CB" w:rsidRDefault="00F903CB"/>
    <w:p w14:paraId="723CE291" w14:textId="77777777" w:rsidR="00F903CB" w:rsidRDefault="00BD468D">
      <w:pPr>
        <w:rPr>
          <w:sz w:val="20"/>
          <w:szCs w:val="20"/>
        </w:rPr>
      </w:pPr>
      <w:r>
        <w:rPr>
          <w:sz w:val="20"/>
          <w:szCs w:val="20"/>
          <w:vertAlign w:val="superscript"/>
        </w:rPr>
        <w:t xml:space="preserve">1 </w:t>
      </w:r>
      <w:r>
        <w:rPr>
          <w:sz w:val="20"/>
          <w:szCs w:val="20"/>
        </w:rPr>
        <w:t>Department of Nutrition, Harvard T.H. Chan School of Public Health, Boston, MA 02115, USA</w:t>
      </w:r>
    </w:p>
    <w:p w14:paraId="24CCC346" w14:textId="77777777" w:rsidR="00F903CB" w:rsidRDefault="00BD468D">
      <w:pPr>
        <w:rPr>
          <w:sz w:val="20"/>
          <w:szCs w:val="20"/>
        </w:rPr>
      </w:pPr>
      <w:r>
        <w:rPr>
          <w:sz w:val="20"/>
          <w:szCs w:val="20"/>
          <w:vertAlign w:val="superscript"/>
        </w:rPr>
        <w:t xml:space="preserve">2 </w:t>
      </w:r>
      <w:r>
        <w:rPr>
          <w:sz w:val="20"/>
          <w:szCs w:val="20"/>
        </w:rPr>
        <w:t>Marine Science Institute, University of California, Santa Barbara, Santa Barbara, CA 93117, USA</w:t>
      </w:r>
    </w:p>
    <w:p w14:paraId="5E6C0BCD" w14:textId="77777777" w:rsidR="00F903CB" w:rsidRDefault="00BD468D">
      <w:pPr>
        <w:rPr>
          <w:sz w:val="20"/>
          <w:szCs w:val="20"/>
        </w:rPr>
      </w:pPr>
      <w:r>
        <w:rPr>
          <w:sz w:val="20"/>
          <w:szCs w:val="20"/>
          <w:vertAlign w:val="superscript"/>
        </w:rPr>
        <w:t xml:space="preserve">3 </w:t>
      </w:r>
      <w:r>
        <w:rPr>
          <w:sz w:val="20"/>
          <w:szCs w:val="20"/>
        </w:rPr>
        <w:t>Bren School of Environmental Science and Management, University of California, Santa Barbara, Santa Barbara, CA 93117, USA</w:t>
      </w:r>
    </w:p>
    <w:p w14:paraId="720D9A3A" w14:textId="77777777" w:rsidR="00F903CB" w:rsidRDefault="00BD468D">
      <w:pPr>
        <w:rPr>
          <w:sz w:val="20"/>
          <w:szCs w:val="20"/>
        </w:rPr>
      </w:pPr>
      <w:r>
        <w:rPr>
          <w:sz w:val="20"/>
          <w:szCs w:val="20"/>
          <w:vertAlign w:val="superscript"/>
        </w:rPr>
        <w:t xml:space="preserve">4 </w:t>
      </w:r>
      <w:r>
        <w:rPr>
          <w:sz w:val="20"/>
          <w:szCs w:val="20"/>
        </w:rPr>
        <w:t>Department of Environmental Studies, The Porter School of the Environment and Earth Sciences, Tel Aviv University, Israel</w:t>
      </w:r>
    </w:p>
    <w:p w14:paraId="0EE28C59" w14:textId="77777777" w:rsidR="00F903CB" w:rsidRDefault="00BD468D">
      <w:pPr>
        <w:rPr>
          <w:sz w:val="20"/>
          <w:szCs w:val="20"/>
        </w:rPr>
      </w:pPr>
      <w:r>
        <w:rPr>
          <w:sz w:val="20"/>
          <w:szCs w:val="20"/>
          <w:vertAlign w:val="superscript"/>
        </w:rPr>
        <w:t xml:space="preserve">5 </w:t>
      </w:r>
      <w:r>
        <w:rPr>
          <w:sz w:val="20"/>
          <w:szCs w:val="20"/>
        </w:rPr>
        <w:t>Institute for Social, Behavioral and Economic Research, University of California, Santa Barbara, CA ​​​​93106, USA</w:t>
      </w:r>
    </w:p>
    <w:p w14:paraId="242EEDC1" w14:textId="77777777" w:rsidR="00F903CB" w:rsidRDefault="00BD468D">
      <w:pPr>
        <w:rPr>
          <w:sz w:val="20"/>
          <w:szCs w:val="20"/>
        </w:rPr>
      </w:pPr>
      <w:r>
        <w:rPr>
          <w:sz w:val="20"/>
          <w:szCs w:val="20"/>
          <w:vertAlign w:val="superscript"/>
        </w:rPr>
        <w:t xml:space="preserve">6 </w:t>
      </w:r>
      <w:r>
        <w:rPr>
          <w:sz w:val="20"/>
          <w:szCs w:val="20"/>
        </w:rPr>
        <w:t>Global Alliance for Improved Nutrition, Washington, DC 20036, USA</w:t>
      </w:r>
    </w:p>
    <w:p w14:paraId="3763BA2A" w14:textId="77777777" w:rsidR="00F903CB" w:rsidRDefault="00BD468D">
      <w:pPr>
        <w:rPr>
          <w:sz w:val="20"/>
          <w:szCs w:val="20"/>
        </w:rPr>
      </w:pPr>
      <w:r>
        <w:rPr>
          <w:sz w:val="20"/>
          <w:szCs w:val="20"/>
          <w:vertAlign w:val="superscript"/>
        </w:rPr>
        <w:t>7</w:t>
      </w:r>
      <w:r>
        <w:rPr>
          <w:sz w:val="20"/>
          <w:szCs w:val="20"/>
        </w:rPr>
        <w:t xml:space="preserve"> Nutrition and Health Research Center, National Institute of Public Health, Cuernavaca, Morelos, Mexico</w:t>
      </w:r>
    </w:p>
    <w:p w14:paraId="07E9A7D1" w14:textId="77777777" w:rsidR="00F903CB" w:rsidRDefault="00BD468D">
      <w:pPr>
        <w:rPr>
          <w:sz w:val="20"/>
          <w:szCs w:val="20"/>
        </w:rPr>
      </w:pPr>
      <w:r>
        <w:rPr>
          <w:sz w:val="20"/>
          <w:szCs w:val="20"/>
          <w:vertAlign w:val="superscript"/>
        </w:rPr>
        <w:t xml:space="preserve">8 </w:t>
      </w:r>
      <w:r>
        <w:rPr>
          <w:sz w:val="20"/>
          <w:szCs w:val="20"/>
        </w:rPr>
        <w:t>Department of Environmental Health, Harvard T.H. Chan School of Public Health, Boston, MA 02115, USA</w:t>
      </w:r>
    </w:p>
    <w:p w14:paraId="29D7A623" w14:textId="77777777" w:rsidR="00F903CB" w:rsidRDefault="00BD468D">
      <w:pPr>
        <w:rPr>
          <w:sz w:val="20"/>
          <w:szCs w:val="20"/>
        </w:rPr>
      </w:pPr>
      <w:r>
        <w:rPr>
          <w:sz w:val="20"/>
          <w:szCs w:val="20"/>
          <w:vertAlign w:val="superscript"/>
        </w:rPr>
        <w:t>9</w:t>
      </w:r>
      <w:r>
        <w:rPr>
          <w:sz w:val="20"/>
          <w:szCs w:val="20"/>
        </w:rPr>
        <w:t xml:space="preserve"> Department of Global Health and Population, Harvard T.H. Chan School of Public Health, Boston, MA 02115, USA</w:t>
      </w:r>
    </w:p>
    <w:p w14:paraId="510D62CF" w14:textId="77777777" w:rsidR="00F903CB" w:rsidRDefault="00F903CB">
      <w:pPr>
        <w:rPr>
          <w:sz w:val="20"/>
          <w:szCs w:val="20"/>
        </w:rPr>
      </w:pPr>
    </w:p>
    <w:p w14:paraId="09946DBA" w14:textId="77777777" w:rsidR="00F903CB" w:rsidRDefault="00BD468D">
      <w:pPr>
        <w:rPr>
          <w:sz w:val="20"/>
          <w:szCs w:val="20"/>
        </w:rPr>
      </w:pPr>
      <w:r>
        <w:rPr>
          <w:b/>
          <w:sz w:val="20"/>
          <w:szCs w:val="20"/>
        </w:rPr>
        <w:t xml:space="preserve">* Corresponding author: </w:t>
      </w:r>
      <w:r>
        <w:rPr>
          <w:sz w:val="20"/>
          <w:szCs w:val="20"/>
        </w:rPr>
        <w:t xml:space="preserve">Office of Global Food Security, U.S. Department of State, Washington, DC 20006; </w:t>
      </w:r>
      <w:hyperlink r:id="rId4">
        <w:r>
          <w:rPr>
            <w:color w:val="1155CC"/>
            <w:sz w:val="20"/>
            <w:szCs w:val="20"/>
            <w:u w:val="single"/>
          </w:rPr>
          <w:t>simoneapassarelli@gmail.com</w:t>
        </w:r>
      </w:hyperlink>
    </w:p>
    <w:p w14:paraId="1E4239D6" w14:textId="77777777" w:rsidR="00F903CB" w:rsidRDefault="00BD468D">
      <w:pPr>
        <w:rPr>
          <w:sz w:val="20"/>
          <w:szCs w:val="20"/>
        </w:rPr>
      </w:pPr>
      <w:r>
        <w:rPr>
          <w:sz w:val="20"/>
          <w:szCs w:val="20"/>
        </w:rPr>
        <w:t>^Both lead authors contributed equally to this publication.</w:t>
      </w:r>
      <w:ins w:id="10" w:author="Authors" w:date="2024-04-25T10:59:00Z">
        <w:r>
          <w:rPr>
            <w:sz w:val="20"/>
            <w:szCs w:val="20"/>
          </w:rPr>
          <w:t xml:space="preserve"> </w:t>
        </w:r>
      </w:ins>
    </w:p>
    <w:p w14:paraId="6DB1823C" w14:textId="77777777" w:rsidR="00F903CB" w:rsidRDefault="00F903CB">
      <w:pPr>
        <w:rPr>
          <w:b/>
          <w:rPrChange w:id="11" w:author="Authors" w:date="2024-04-25T10:59:00Z">
            <w:rPr>
              <w:sz w:val="20"/>
            </w:rPr>
          </w:rPrChange>
        </w:rPr>
      </w:pPr>
    </w:p>
    <w:p w14:paraId="4DDE1A2D" w14:textId="77777777" w:rsidR="00F903CB" w:rsidRDefault="00BD468D" w:rsidP="00BD468D">
      <w:r>
        <w:rPr>
          <w:b/>
        </w:rPr>
        <w:t xml:space="preserve">Keywords: </w:t>
      </w:r>
      <w:r>
        <w:t>nutrition, micronutrients, usual intakes, intake inadequacy, diets, malnutrition</w:t>
      </w:r>
      <w:bookmarkStart w:id="12" w:name="_30j0zll" w:colFirst="0" w:colLast="0"/>
      <w:bookmarkEnd w:id="12"/>
      <w:r>
        <w:br w:type="page"/>
      </w:r>
    </w:p>
    <w:p w14:paraId="5C9F1D38" w14:textId="77777777" w:rsidR="00F903CB" w:rsidRDefault="00BD468D">
      <w:pPr>
        <w:pStyle w:val="Heading2"/>
      </w:pPr>
      <w:bookmarkStart w:id="13" w:name="_1fob9te" w:colFirst="0" w:colLast="0"/>
      <w:bookmarkEnd w:id="13"/>
      <w:r>
        <w:lastRenderedPageBreak/>
        <w:t>Abstract</w:t>
      </w:r>
    </w:p>
    <w:p w14:paraId="5F30C442" w14:textId="77777777" w:rsidR="00F903CB" w:rsidRDefault="00BD468D">
      <w:pPr>
        <w:rPr>
          <w:b/>
          <w:rPrChange w:id="14" w:author="Authors" w:date="2024-04-25T10:59:00Z">
            <w:rPr/>
          </w:rPrChange>
        </w:rPr>
        <w:pPrChange w:id="15" w:author="Authors" w:date="2024-04-25T10:59:00Z">
          <w:pPr>
            <w:pStyle w:val="Heading3"/>
          </w:pPr>
        </w:pPrChange>
      </w:pPr>
      <w:bookmarkStart w:id="16" w:name="_3znysh7"/>
      <w:bookmarkEnd w:id="16"/>
      <w:r>
        <w:rPr>
          <w:b/>
          <w:rPrChange w:id="17" w:author="Authors" w:date="2024-04-25T10:59:00Z">
            <w:rPr/>
          </w:rPrChange>
        </w:rPr>
        <w:t>Background</w:t>
      </w:r>
    </w:p>
    <w:p w14:paraId="6CE60CCA" w14:textId="39B91E91" w:rsidR="00F903CB" w:rsidRDefault="00BD468D">
      <w:pPr>
        <w:rPr>
          <w:ins w:id="18" w:author="Authors" w:date="2024-04-25T10:59:00Z"/>
        </w:rPr>
      </w:pPr>
      <w:r>
        <w:t xml:space="preserve">Inadequate micronutrient intakes and related deficiencies are </w:t>
      </w:r>
      <w:del w:id="19" w:author="Authors" w:date="2024-04-25T10:59:00Z">
        <w:r w:rsidR="00D9225D">
          <w:delText>one of the most prevalent public health challenges globally. Yet, our current understanding of their extent ha</w:delText>
        </w:r>
        <w:r w:rsidR="00D9225D">
          <w:delText>s been based on variable and imprecise methods, leading to divergent estimates. Many previous estimates of micronutrient inadequacy have been based on national food supply data rather than dietary data, and their underlying assumptions about populations ar</w:delText>
        </w:r>
        <w:r w:rsidR="00D9225D">
          <w:delText xml:space="preserve">e not always based on empirical data. </w:delText>
        </w:r>
      </w:del>
      <w:ins w:id="20" w:author="Authors" w:date="2024-04-25T10:59:00Z">
        <w:r>
          <w:t xml:space="preserve">a major global public health challenge. Recent analyses have assessed global micronutrient deficiencies and inadequate nutrient supplies, but there have been no global estimates of inadequate micronutrient intakes. </w:t>
        </w:r>
      </w:ins>
    </w:p>
    <w:p w14:paraId="5085820A" w14:textId="77777777" w:rsidR="00F903CB" w:rsidRDefault="00F903CB">
      <w:pPr>
        <w:rPr>
          <w:b/>
          <w:rPrChange w:id="21" w:author="Authors" w:date="2024-04-25T10:59:00Z">
            <w:rPr/>
          </w:rPrChange>
        </w:rPr>
      </w:pPr>
    </w:p>
    <w:p w14:paraId="2CDA9FC3" w14:textId="77777777" w:rsidR="00F903CB" w:rsidRDefault="00BD468D">
      <w:pPr>
        <w:rPr>
          <w:b/>
          <w:rPrChange w:id="22" w:author="Authors" w:date="2024-04-25T10:59:00Z">
            <w:rPr/>
          </w:rPrChange>
        </w:rPr>
        <w:pPrChange w:id="23" w:author="Authors" w:date="2024-04-25T10:59:00Z">
          <w:pPr>
            <w:pStyle w:val="Heading3"/>
          </w:pPr>
        </w:pPrChange>
      </w:pPr>
      <w:bookmarkStart w:id="24" w:name="_fqdhqcfpit0"/>
      <w:bookmarkEnd w:id="24"/>
      <w:r>
        <w:rPr>
          <w:b/>
          <w:rPrChange w:id="25" w:author="Authors" w:date="2024-04-25T10:59:00Z">
            <w:rPr/>
          </w:rPrChange>
        </w:rPr>
        <w:t>Methods</w:t>
      </w:r>
    </w:p>
    <w:p w14:paraId="5A2FC56B" w14:textId="48DAB81B" w:rsidR="00F903CB" w:rsidRDefault="00BD468D">
      <w:pPr>
        <w:rPr>
          <w:ins w:id="26" w:author="Authors" w:date="2024-04-25T10:59:00Z"/>
        </w:rPr>
      </w:pPr>
      <w:r>
        <w:t xml:space="preserve">We adopted a novel approach to estimating micronutrient intake that accounts for the shape of a population’s nutrient intake distribution, based on dietary intake data from 31 countries. </w:t>
      </w:r>
      <w:del w:id="27" w:author="Authors" w:date="2024-04-25T10:59:00Z">
        <w:r w:rsidR="00D9225D">
          <w:delText xml:space="preserve">We </w:delText>
        </w:r>
      </w:del>
      <w:ins w:id="28" w:author="Authors" w:date="2024-04-25T10:59:00Z">
        <w:r>
          <w:t xml:space="preserve">Using a globally harmonized set of age- and sex-specific nutrient requirements, we </w:t>
        </w:r>
      </w:ins>
      <w:r>
        <w:t xml:space="preserve">then applied these distributions to publicly available data </w:t>
      </w:r>
      <w:ins w:id="29" w:author="Authors" w:date="2024-04-25T10:59:00Z">
        <w:r>
          <w:t xml:space="preserve">for 185 countries </w:t>
        </w:r>
      </w:ins>
      <w:r>
        <w:t xml:space="preserve">from the Global Dietary Database on </w:t>
      </w:r>
      <w:ins w:id="30" w:author="Authors" w:date="2024-04-25T10:59:00Z">
        <w:r>
          <w:t xml:space="preserve">modeled </w:t>
        </w:r>
      </w:ins>
      <w:r>
        <w:t xml:space="preserve">median </w:t>
      </w:r>
      <w:del w:id="31" w:author="Authors" w:date="2024-04-25T10:59:00Z">
        <w:r w:rsidR="00D9225D">
          <w:delText xml:space="preserve">nutrient </w:delText>
        </w:r>
      </w:del>
      <w:r>
        <w:t xml:space="preserve">intakes of </w:t>
      </w:r>
      <w:del w:id="32" w:author="Authors" w:date="2024-04-25T10:59:00Z">
        <w:r w:rsidR="00D9225D">
          <w:delText>age-sex subpopulations. Using a globally harmonized set of average nutrient requirements, we calculated</w:delText>
        </w:r>
      </w:del>
      <w:ins w:id="33" w:author="Authors" w:date="2024-04-25T10:59:00Z">
        <w:r>
          <w:t>15 micronutrients for 34 age-sex groups to estimate</w:t>
        </w:r>
      </w:ins>
      <w:r>
        <w:t xml:space="preserve"> the prevalence of </w:t>
      </w:r>
      <w:ins w:id="34" w:author="Authors" w:date="2024-04-25T10:59:00Z">
        <w:r>
          <w:t xml:space="preserve">inadequate nutrient intakes for 99.3% of the </w:t>
        </w:r>
      </w:ins>
      <w:r>
        <w:t xml:space="preserve">global </w:t>
      </w:r>
      <w:del w:id="35" w:author="Authors" w:date="2024-04-25T10:59:00Z">
        <w:r w:rsidR="00D9225D">
          <w:delText>nutrient intake inadequ</w:delText>
        </w:r>
        <w:r w:rsidR="00D9225D">
          <w:delText xml:space="preserve">acy for 15 micronutrients in 34 age and sex groups across 218 countries. </w:delText>
        </w:r>
      </w:del>
      <w:ins w:id="36" w:author="Authors" w:date="2024-04-25T10:59:00Z">
        <w:r>
          <w:t xml:space="preserve">population. </w:t>
        </w:r>
      </w:ins>
    </w:p>
    <w:p w14:paraId="75B581F2" w14:textId="77777777" w:rsidR="00F903CB" w:rsidRDefault="00F903CB">
      <w:pPr>
        <w:rPr>
          <w:b/>
          <w:rPrChange w:id="37" w:author="Authors" w:date="2024-04-25T10:59:00Z">
            <w:rPr/>
          </w:rPrChange>
        </w:rPr>
      </w:pPr>
    </w:p>
    <w:p w14:paraId="4F470637" w14:textId="77777777" w:rsidR="00F903CB" w:rsidRDefault="00BD468D">
      <w:pPr>
        <w:rPr>
          <w:b/>
          <w:rPrChange w:id="38" w:author="Authors" w:date="2024-04-25T10:59:00Z">
            <w:rPr/>
          </w:rPrChange>
        </w:rPr>
        <w:pPrChange w:id="39" w:author="Authors" w:date="2024-04-25T10:59:00Z">
          <w:pPr>
            <w:pStyle w:val="Heading3"/>
          </w:pPr>
        </w:pPrChange>
      </w:pPr>
      <w:bookmarkStart w:id="40" w:name="_2et92p0"/>
      <w:bookmarkEnd w:id="40"/>
      <w:r>
        <w:rPr>
          <w:b/>
          <w:rPrChange w:id="41" w:author="Authors" w:date="2024-04-25T10:59:00Z">
            <w:rPr/>
          </w:rPrChange>
        </w:rPr>
        <w:t>Findings</w:t>
      </w:r>
    </w:p>
    <w:p w14:paraId="72C65BFF" w14:textId="21E61694" w:rsidR="00F903CB" w:rsidRDefault="00BD468D">
      <w:r>
        <w:t xml:space="preserve">Based on estimates of nutrient intake from food (excluding fortification and supplementation), over five billion people do not consume enough </w:t>
      </w:r>
      <w:del w:id="42" w:author="Authors" w:date="2024-04-25T10:59:00Z">
        <w:r w:rsidR="00D9225D">
          <w:delText>calcium (72</w:delText>
        </w:r>
      </w:del>
      <w:ins w:id="43" w:author="Authors" w:date="2024-04-25T10:59:00Z">
        <w:r>
          <w:t>iodine (68</w:t>
        </w:r>
      </w:ins>
      <w:r>
        <w:t xml:space="preserve">% of global population), </w:t>
      </w:r>
      <w:del w:id="44" w:author="Authors" w:date="2024-04-25T10:59:00Z">
        <w:r w:rsidR="00D9225D">
          <w:delText xml:space="preserve">iodine (68%), and </w:delText>
        </w:r>
      </w:del>
      <w:r>
        <w:t>vitamin E (67</w:t>
      </w:r>
      <w:ins w:id="45" w:author="Authors" w:date="2024-04-25T10:59:00Z">
        <w:r>
          <w:t>%), and calcium (66</w:t>
        </w:r>
      </w:ins>
      <w:r>
        <w:t>%). Over four billion people do not consume enough iron (65%), riboflavin (</w:t>
      </w:r>
      <w:del w:id="46" w:author="Authors" w:date="2024-04-25T10:59:00Z">
        <w:r w:rsidR="00D9225D">
          <w:delText>54</w:delText>
        </w:r>
      </w:del>
      <w:ins w:id="47" w:author="Authors" w:date="2024-04-25T10:59:00Z">
        <w:r>
          <w:t>55</w:t>
        </w:r>
      </w:ins>
      <w:r>
        <w:t xml:space="preserve">%), folate (54%), and vitamin C (53%). Estimated inadequate intakes were higher for women than men for iodine, </w:t>
      </w:r>
      <w:del w:id="48" w:author="Authors" w:date="2024-04-25T10:59:00Z">
        <w:r w:rsidR="00D9225D">
          <w:delText xml:space="preserve">iron, </w:delText>
        </w:r>
      </w:del>
      <w:r>
        <w:t>vitamin B</w:t>
      </w:r>
      <w:r>
        <w:rPr>
          <w:vertAlign w:val="subscript"/>
        </w:rPr>
        <w:t>12</w:t>
      </w:r>
      <w:r>
        <w:t xml:space="preserve">, </w:t>
      </w:r>
      <w:ins w:id="49" w:author="Authors" w:date="2024-04-25T10:59:00Z">
        <w:r>
          <w:t xml:space="preserve">iron, </w:t>
        </w:r>
      </w:ins>
      <w:r>
        <w:t xml:space="preserve">and selenium and higher for men than women for </w:t>
      </w:r>
      <w:del w:id="50" w:author="Authors" w:date="2024-04-25T10:59:00Z">
        <w:r w:rsidR="00D9225D">
          <w:delText xml:space="preserve">calcium, </w:delText>
        </w:r>
      </w:del>
      <w:ins w:id="51" w:author="Authors" w:date="2024-04-25T10:59:00Z">
        <w:r>
          <w:t>magnesium, vitamin B</w:t>
        </w:r>
        <w:r>
          <w:rPr>
            <w:vertAlign w:val="subscript"/>
          </w:rPr>
          <w:t>6</w:t>
        </w:r>
        <w:r>
          <w:t xml:space="preserve">, zinc, </w:t>
        </w:r>
      </w:ins>
      <w:r>
        <w:t xml:space="preserve">vitamin C, vitamin </w:t>
      </w:r>
      <w:del w:id="52" w:author="Authors" w:date="2024-04-25T10:59:00Z">
        <w:r w:rsidR="00D9225D">
          <w:delText>B</w:delText>
        </w:r>
        <w:r w:rsidR="00D9225D">
          <w:rPr>
            <w:vertAlign w:val="subscript"/>
          </w:rPr>
          <w:delText>6</w:delText>
        </w:r>
        <w:r w:rsidR="00D9225D">
          <w:delText xml:space="preserve">, vitamin </w:delText>
        </w:r>
      </w:del>
      <w:r>
        <w:t>A</w:t>
      </w:r>
      <w:del w:id="53" w:author="Authors" w:date="2024-04-25T10:59:00Z">
        <w:r w:rsidR="00D9225D">
          <w:delText>, zinc, magnesium</w:delText>
        </w:r>
      </w:del>
      <w:r>
        <w:t>, thiamin, and niacin, within the same country and age groups.</w:t>
      </w:r>
    </w:p>
    <w:p w14:paraId="3EC434AE" w14:textId="77777777" w:rsidR="00F903CB" w:rsidRDefault="00F903CB">
      <w:pPr>
        <w:rPr>
          <w:ins w:id="54" w:author="Authors" w:date="2024-04-25T10:59:00Z"/>
          <w:b/>
        </w:rPr>
      </w:pPr>
    </w:p>
    <w:p w14:paraId="0825D88C" w14:textId="77777777" w:rsidR="00F903CB" w:rsidRDefault="00BD468D">
      <w:pPr>
        <w:rPr>
          <w:b/>
          <w:rPrChange w:id="55" w:author="Authors" w:date="2024-04-25T10:59:00Z">
            <w:rPr/>
          </w:rPrChange>
        </w:rPr>
        <w:pPrChange w:id="56" w:author="Authors" w:date="2024-04-25T10:59:00Z">
          <w:pPr>
            <w:pStyle w:val="Heading3"/>
          </w:pPr>
        </w:pPrChange>
      </w:pPr>
      <w:bookmarkStart w:id="57" w:name="_3dy6vkm"/>
      <w:bookmarkEnd w:id="57"/>
      <w:r>
        <w:rPr>
          <w:b/>
          <w:rPrChange w:id="58" w:author="Authors" w:date="2024-04-25T10:59:00Z">
            <w:rPr/>
          </w:rPrChange>
        </w:rPr>
        <w:t>Interpretation</w:t>
      </w:r>
    </w:p>
    <w:p w14:paraId="2EF12477" w14:textId="6AC709F4" w:rsidR="00F903CB" w:rsidRDefault="00D9225D">
      <w:pPr>
        <w:rPr>
          <w:ins w:id="59" w:author="Authors" w:date="2024-04-25T10:59:00Z"/>
        </w:rPr>
      </w:pPr>
      <w:del w:id="60" w:author="Authors" w:date="2024-04-25T10:59:00Z">
        <w:r>
          <w:delText>Our analyses</w:delText>
        </w:r>
        <w:r>
          <w:delText xml:space="preserve"> suggest that inadequate intake of key micronutrients could be much higher than previously thought, and that there are notable differences in inadequacy by sex for specific nutrients. </w:delText>
        </w:r>
      </w:del>
      <w:r w:rsidR="00BD468D">
        <w:t xml:space="preserve">This analysis provides the </w:t>
      </w:r>
      <w:del w:id="61" w:author="Authors" w:date="2024-04-25T10:59:00Z">
        <w:r>
          <w:delText xml:space="preserve">most detailed and population-specific </w:delText>
        </w:r>
      </w:del>
      <w:ins w:id="62" w:author="Authors" w:date="2024-04-25T10:59:00Z">
        <w:r w:rsidR="00BD468D">
          <w:t xml:space="preserve">first global </w:t>
        </w:r>
      </w:ins>
      <w:r w:rsidR="00BD468D">
        <w:t xml:space="preserve">estimates </w:t>
      </w:r>
      <w:del w:id="63" w:author="Authors" w:date="2024-04-25T10:59:00Z">
        <w:r>
          <w:delText xml:space="preserve">to date </w:delText>
        </w:r>
      </w:del>
      <w:r w:rsidR="00BD468D">
        <w:t xml:space="preserve">of </w:t>
      </w:r>
      <w:del w:id="64" w:author="Authors" w:date="2024-04-25T10:59:00Z">
        <w:r>
          <w:delText>global</w:delText>
        </w:r>
      </w:del>
      <w:ins w:id="65" w:author="Authors" w:date="2024-04-25T10:59:00Z">
        <w:r w:rsidR="00BD468D">
          <w:t>inadequate</w:t>
        </w:r>
      </w:ins>
      <w:r w:rsidR="00BD468D">
        <w:t xml:space="preserve"> micronutrient </w:t>
      </w:r>
      <w:del w:id="66" w:author="Authors" w:date="2024-04-25T10:59:00Z">
        <w:r>
          <w:delText>intake inadequacy.</w:delText>
        </w:r>
      </w:del>
      <w:ins w:id="67" w:author="Authors" w:date="2024-04-25T10:59:00Z">
        <w:r w:rsidR="00BD468D">
          <w:t>intakes using dietary intake data, highlighting highly prevalent gaps across nutrients and variability by sex.</w:t>
        </w:r>
      </w:ins>
      <w:r w:rsidR="00BD468D">
        <w:t xml:space="preserve"> These results can be used by public health </w:t>
      </w:r>
      <w:del w:id="68" w:author="Authors" w:date="2024-04-25T10:59:00Z">
        <w:r>
          <w:delText xml:space="preserve">researchers and </w:delText>
        </w:r>
      </w:del>
      <w:r w:rsidR="00BD468D">
        <w:t xml:space="preserve">practitioners to </w:t>
      </w:r>
      <w:del w:id="69" w:author="Authors" w:date="2024-04-25T10:59:00Z">
        <w:r>
          <w:delText>identify</w:delText>
        </w:r>
      </w:del>
      <w:ins w:id="70" w:author="Authors" w:date="2024-04-25T10:59:00Z">
        <w:r w:rsidR="00BD468D">
          <w:t>target</w:t>
        </w:r>
      </w:ins>
      <w:r w:rsidR="00BD468D">
        <w:t xml:space="preserve"> populations in need of dietary </w:t>
      </w:r>
      <w:del w:id="71" w:author="Authors" w:date="2024-04-25T10:59:00Z">
        <w:r>
          <w:delText>intervention to reduce the prevalence of micronutrient deficiencies.</w:delText>
        </w:r>
      </w:del>
      <w:ins w:id="72" w:author="Authors" w:date="2024-04-25T10:59:00Z">
        <w:r w:rsidR="00BD468D">
          <w:t>interventions.</w:t>
        </w:r>
      </w:ins>
    </w:p>
    <w:p w14:paraId="7410A625" w14:textId="77777777" w:rsidR="00F903CB" w:rsidRDefault="00F903CB"/>
    <w:p w14:paraId="3DC2CD22" w14:textId="77777777" w:rsidR="00F903CB" w:rsidRDefault="00BD468D">
      <w:pPr>
        <w:rPr>
          <w:b/>
          <w:rPrChange w:id="73" w:author="Authors" w:date="2024-04-25T10:59:00Z">
            <w:rPr/>
          </w:rPrChange>
        </w:rPr>
        <w:pPrChange w:id="74" w:author="Authors" w:date="2024-04-25T10:59:00Z">
          <w:pPr>
            <w:pStyle w:val="Heading3"/>
          </w:pPr>
        </w:pPrChange>
      </w:pPr>
      <w:bookmarkStart w:id="75" w:name="_1t3h5sf"/>
      <w:bookmarkEnd w:id="75"/>
      <w:r>
        <w:rPr>
          <w:b/>
          <w:rPrChange w:id="76" w:author="Authors" w:date="2024-04-25T10:59:00Z">
            <w:rPr/>
          </w:rPrChange>
        </w:rPr>
        <w:t>Funding</w:t>
      </w:r>
    </w:p>
    <w:p w14:paraId="75445635" w14:textId="77777777" w:rsidR="00F903CB" w:rsidRDefault="00BD468D">
      <w:r>
        <w:t xml:space="preserve">Simone </w:t>
      </w:r>
      <w:proofErr w:type="spellStart"/>
      <w:r>
        <w:t>Passarelli</w:t>
      </w:r>
      <w:proofErr w:type="spellEnd"/>
      <w:r>
        <w:t xml:space="preserve"> was supported by National Institutes of Health (NIH) Training Grant</w:t>
      </w:r>
    </w:p>
    <w:p w14:paraId="59AC2CAF" w14:textId="70D5C73B" w:rsidR="00F903CB" w:rsidRDefault="00BD468D">
      <w:r>
        <w:t xml:space="preserve">2T32DK007703-26 in Academic Nutrition. </w:t>
      </w:r>
      <w:ins w:id="77" w:author="Authors" w:date="2024-04-25T10:59:00Z">
        <w:r>
          <w:t xml:space="preserve">Ty Beal was supported by contributions from the Dutch Ministry of Foreign Affairs. </w:t>
        </w:r>
      </w:ins>
      <w:r>
        <w:t>No funder played any role in this research</w:t>
      </w:r>
      <w:del w:id="78" w:author="Authors" w:date="2024-04-25T10:59:00Z">
        <w:r w:rsidR="00D9225D">
          <w:delText>. Authors were not precluded from accessing data in the study, and they accept responsibility to s</w:delText>
        </w:r>
        <w:r w:rsidR="00D9225D">
          <w:delText>ubmit for publication</w:delText>
        </w:r>
      </w:del>
      <w:r>
        <w:t>.</w:t>
      </w:r>
    </w:p>
    <w:p w14:paraId="3D3B121C" w14:textId="77777777" w:rsidR="00F903CB" w:rsidRDefault="00F903CB"/>
    <w:p w14:paraId="1E32A287" w14:textId="77777777" w:rsidR="00F903CB" w:rsidRDefault="00F903CB"/>
    <w:p w14:paraId="1791CD2B" w14:textId="77777777" w:rsidR="00F903CB" w:rsidRDefault="00BD468D">
      <w:pPr>
        <w:pStyle w:val="Heading2"/>
        <w:pPrChange w:id="79" w:author="Authors" w:date="2024-04-25T10:59:00Z">
          <w:pPr/>
        </w:pPrChange>
      </w:pPr>
      <w:bookmarkStart w:id="80" w:name="_smca7yop6omy" w:colFirst="0" w:colLast="0"/>
      <w:bookmarkEnd w:id="80"/>
      <w:ins w:id="81" w:author="Authors" w:date="2024-04-25T10:59:00Z">
        <w:r>
          <w:br w:type="page"/>
        </w:r>
      </w:ins>
    </w:p>
    <w:p w14:paraId="4F789FF8" w14:textId="77777777" w:rsidR="00F903CB" w:rsidRDefault="00BD468D">
      <w:pPr>
        <w:pStyle w:val="Heading2"/>
      </w:pPr>
      <w:bookmarkStart w:id="82" w:name="_4d34og8" w:colFirst="0" w:colLast="0"/>
      <w:bookmarkEnd w:id="82"/>
      <w:r>
        <w:lastRenderedPageBreak/>
        <w:t>1. Introduction</w:t>
      </w:r>
    </w:p>
    <w:p w14:paraId="54490A5C" w14:textId="77777777" w:rsidR="00957831" w:rsidRDefault="00D9225D">
      <w:pPr>
        <w:rPr>
          <w:del w:id="83" w:author="Authors" w:date="2024-04-25T10:59:00Z"/>
        </w:rPr>
      </w:pPr>
      <w:del w:id="84" w:author="Authors" w:date="2024-04-25T10:59:00Z">
        <w:r>
          <w:delText>Nutrition is the most modifiable environmental factor we have to improve health worldwide. Estimates show that improvements to our diets could prevent about one in every five deaths.</w:delText>
        </w:r>
        <w:r>
          <w:fldChar w:fldCharType="begin"/>
        </w:r>
        <w:r>
          <w:delInstrText xml:space="preserve"> HYPERLINK "https://www.zotero</w:delInstrText>
        </w:r>
        <w:r>
          <w:delInstrText xml:space="preserve">.org/google-docs/?Zkgx2l" \h </w:delInstrText>
        </w:r>
        <w:r>
          <w:fldChar w:fldCharType="separate"/>
        </w:r>
        <w:r>
          <w:rPr>
            <w:vertAlign w:val="superscript"/>
          </w:rPr>
          <w:delText>1</w:delText>
        </w:r>
        <w:r>
          <w:rPr>
            <w:vertAlign w:val="superscript"/>
          </w:rPr>
          <w:fldChar w:fldCharType="end"/>
        </w:r>
        <w:r>
          <w:delText xml:space="preserve"> </w:delText>
        </w:r>
      </w:del>
    </w:p>
    <w:p w14:paraId="111F42DE" w14:textId="77777777" w:rsidR="00957831" w:rsidRDefault="00957831">
      <w:pPr>
        <w:rPr>
          <w:del w:id="85" w:author="Authors" w:date="2024-04-25T10:59:00Z"/>
        </w:rPr>
      </w:pPr>
    </w:p>
    <w:p w14:paraId="619DD385" w14:textId="40AA8720" w:rsidR="00F903CB" w:rsidRDefault="00D9225D">
      <w:del w:id="86" w:author="Authors" w:date="2024-04-25T10:59:00Z">
        <w:r>
          <w:delText>One</w:delText>
        </w:r>
      </w:del>
      <w:ins w:id="87" w:author="Authors" w:date="2024-04-25T10:59:00Z">
        <w:r w:rsidR="00BD468D">
          <w:t>Micronutrient deficiencies are one</w:t>
        </w:r>
      </w:ins>
      <w:r w:rsidR="00BD468D">
        <w:t xml:space="preserve"> of the most common forms of malnutrition globally</w:t>
      </w:r>
      <w:del w:id="88" w:author="Authors" w:date="2024-04-25T10:59:00Z">
        <w:r>
          <w:delText xml:space="preserve"> is </w:delText>
        </w:r>
      </w:del>
      <w:ins w:id="89" w:author="Authors" w:date="2024-04-25T10:59:00Z">
        <w:r w:rsidR="00BD468D">
          <w:t>.</w:t>
        </w:r>
        <w:r>
          <w:fldChar w:fldCharType="begin"/>
        </w:r>
        <w:r>
          <w:instrText xml:space="preserve"> HYPERLINK "https://www.zotero.org/google-docs/?2wl3Bi" \h </w:instrText>
        </w:r>
        <w:r>
          <w:fldChar w:fldCharType="separate"/>
        </w:r>
        <w:r w:rsidR="00BD468D">
          <w:rPr>
            <w:vertAlign w:val="superscript"/>
          </w:rPr>
          <w:t>1,2</w:t>
        </w:r>
        <w:r>
          <w:rPr>
            <w:vertAlign w:val="superscript"/>
          </w:rPr>
          <w:fldChar w:fldCharType="end"/>
        </w:r>
        <w:r w:rsidR="00BD468D">
          <w:t xml:space="preserve"> A key pathway to </w:t>
        </w:r>
      </w:ins>
      <w:r w:rsidR="00BD468D">
        <w:t xml:space="preserve">micronutrient </w:t>
      </w:r>
      <w:del w:id="90" w:author="Authors" w:date="2024-04-25T10:59:00Z">
        <w:r>
          <w:delText>deficiency.</w:delText>
        </w:r>
        <w:r>
          <w:fldChar w:fldCharType="begin"/>
        </w:r>
        <w:r>
          <w:delInstrText xml:space="preserve"> HYPERLINK "https://www.zotero.org/google-docs/?MDJMnO" \h </w:delInstrText>
        </w:r>
        <w:r>
          <w:fldChar w:fldCharType="separate"/>
        </w:r>
        <w:r>
          <w:rPr>
            <w:vertAlign w:val="superscript"/>
          </w:rPr>
          <w:delText>2</w:delText>
        </w:r>
        <w:r>
          <w:rPr>
            <w:vertAlign w:val="superscript"/>
          </w:rPr>
          <w:fldChar w:fldCharType="end"/>
        </w:r>
        <w:r>
          <w:delText xml:space="preserve"> Inadequate</w:delText>
        </w:r>
      </w:del>
      <w:ins w:id="91" w:author="Authors" w:date="2024-04-25T10:59:00Z">
        <w:r w:rsidR="00BD468D">
          <w:t>deficiencies is through inadequate</w:t>
        </w:r>
      </w:ins>
      <w:r w:rsidR="00BD468D">
        <w:t xml:space="preserve"> intake of </w:t>
      </w:r>
      <w:ins w:id="92" w:author="Authors" w:date="2024-04-25T10:59:00Z">
        <w:r w:rsidR="00BD468D">
          <w:t xml:space="preserve">essential </w:t>
        </w:r>
      </w:ins>
      <w:r w:rsidR="00BD468D">
        <w:t>nutrients like iron, zinc, vitamin A, iodine, and folate</w:t>
      </w:r>
      <w:del w:id="93" w:author="Authors" w:date="2024-04-25T10:59:00Z">
        <w:r>
          <w:delText xml:space="preserve"> are widespread, and </w:delText>
        </w:r>
      </w:del>
      <w:ins w:id="94" w:author="Authors" w:date="2024-04-25T10:59:00Z">
        <w:r w:rsidR="00BD468D">
          <w:t xml:space="preserve">, among others, with deficiency in </w:t>
        </w:r>
      </w:ins>
      <w:r w:rsidR="00BD468D">
        <w:t xml:space="preserve">each nutrient </w:t>
      </w:r>
      <w:del w:id="95" w:author="Authors" w:date="2024-04-25T10:59:00Z">
        <w:r>
          <w:delText>carries</w:delText>
        </w:r>
      </w:del>
      <w:ins w:id="96" w:author="Authors" w:date="2024-04-25T10:59:00Z">
        <w:r w:rsidR="00BD468D">
          <w:t>carrying</w:t>
        </w:r>
      </w:ins>
      <w:r w:rsidR="00BD468D">
        <w:t xml:space="preserve"> its own public health consequences. Iron deficiency is the most common cause of anemia</w:t>
      </w:r>
      <w:del w:id="97" w:author="Authors" w:date="2024-04-25T10:59:00Z">
        <w:r>
          <w:delText xml:space="preserve"> and is estimated to affect over a billion people worldwide</w:delText>
        </w:r>
      </w:del>
      <w:r w:rsidR="00BD468D">
        <w:t>, leading to impaired cognition and adverse pregnancy outcomes.</w:t>
      </w:r>
      <w:hyperlink r:id="rId5">
        <w:r w:rsidR="00BD468D">
          <w:rPr>
            <w:vertAlign w:val="superscript"/>
          </w:rPr>
          <w:t>3</w:t>
        </w:r>
      </w:hyperlink>
      <w:r w:rsidR="00BD468D">
        <w:t xml:space="preserve"> Vitamin A deficiency is the leading cause of preventable blindness globally. Both vitamin A and zinc play a critical role in immunity, especially for populations facing a high burden of infectious diseases.</w:t>
      </w:r>
      <w:hyperlink r:id="rId6">
        <w:r w:rsidR="00BD468D">
          <w:rPr>
            <w:vertAlign w:val="superscript"/>
          </w:rPr>
          <w:t>4,5</w:t>
        </w:r>
      </w:hyperlink>
      <w:r w:rsidR="00BD468D">
        <w:t xml:space="preserve"> Folate is needed early in pregnancy to prevent stillbirths and neural tube defects, and iodine is essential for pregnant and breastfeeding women due to its role in fetal and child cognitive development.</w:t>
      </w:r>
      <w:hyperlink r:id="rId7">
        <w:r w:rsidR="00BD468D">
          <w:rPr>
            <w:vertAlign w:val="superscript"/>
          </w:rPr>
          <w:t>6</w:t>
        </w:r>
      </w:hyperlink>
      <w:r w:rsidR="00BD468D">
        <w:t xml:space="preserve"> </w:t>
      </w:r>
    </w:p>
    <w:p w14:paraId="7EC87AC4" w14:textId="77777777" w:rsidR="00F903CB" w:rsidRDefault="00F903CB">
      <w:pPr>
        <w:pPrChange w:id="98" w:author="Authors" w:date="2024-04-25T10:59:00Z">
          <w:pPr>
            <w:ind w:firstLine="720"/>
          </w:pPr>
        </w:pPrChange>
      </w:pPr>
    </w:p>
    <w:p w14:paraId="6C1AAF28" w14:textId="76769DA8" w:rsidR="00F903CB" w:rsidRDefault="00BD468D">
      <w:pPr>
        <w:rPr>
          <w:ins w:id="99" w:author="Authors" w:date="2024-04-25T10:59:00Z"/>
        </w:rPr>
      </w:pPr>
      <w:r>
        <w:t xml:space="preserve">Deficiencies in these micronutrients and others collectively contribute to </w:t>
      </w:r>
      <w:del w:id="100" w:author="Authors" w:date="2024-04-25T10:59:00Z">
        <w:r w:rsidR="00D9225D">
          <w:delText xml:space="preserve">excess </w:delText>
        </w:r>
      </w:del>
      <w:ins w:id="101" w:author="Authors" w:date="2024-04-25T10:59:00Z">
        <w:r>
          <w:t xml:space="preserve">a large burden of </w:t>
        </w:r>
      </w:ins>
      <w:r>
        <w:t>morbidity</w:t>
      </w:r>
      <w:del w:id="102" w:author="Authors" w:date="2024-04-25T10:59:00Z">
        <w:r w:rsidR="00D9225D">
          <w:delText>,</w:delText>
        </w:r>
      </w:del>
      <w:ins w:id="103" w:author="Authors" w:date="2024-04-25T10:59:00Z">
        <w:r>
          <w:t xml:space="preserve"> and</w:t>
        </w:r>
      </w:ins>
      <w:r>
        <w:t xml:space="preserve"> mortality, </w:t>
      </w:r>
      <w:del w:id="104" w:author="Authors" w:date="2024-04-25T10:59:00Z">
        <w:r w:rsidR="00D9225D">
          <w:delText xml:space="preserve">and chronic undernutrition, </w:delText>
        </w:r>
      </w:del>
      <w:r>
        <w:t xml:space="preserve">but the scale </w:t>
      </w:r>
      <w:ins w:id="105" w:author="Authors" w:date="2024-04-25T10:59:00Z">
        <w:r>
          <w:t xml:space="preserve">and demographic specificities </w:t>
        </w:r>
      </w:ins>
      <w:r>
        <w:t xml:space="preserve">of the problem </w:t>
      </w:r>
      <w:del w:id="106" w:author="Authors" w:date="2024-04-25T10:59:00Z">
        <w:r w:rsidR="00D9225D">
          <w:delText>is rela</w:delText>
        </w:r>
        <w:r w:rsidR="00D9225D">
          <w:delText xml:space="preserve">tively </w:delText>
        </w:r>
      </w:del>
      <w:ins w:id="107" w:author="Authors" w:date="2024-04-25T10:59:00Z">
        <w:r>
          <w:t xml:space="preserve">are </w:t>
        </w:r>
      </w:ins>
      <w:r>
        <w:t>unknown due to limited data</w:t>
      </w:r>
      <w:del w:id="108" w:author="Authors" w:date="2024-04-25T10:59:00Z">
        <w:r w:rsidR="00D9225D">
          <w:delText xml:space="preserve">. </w:delText>
        </w:r>
      </w:del>
      <w:ins w:id="109" w:author="Authors" w:date="2024-04-25T10:59:00Z">
        <w:r>
          <w:t>.</w:t>
        </w:r>
        <w:r w:rsidR="00D9225D">
          <w:fldChar w:fldCharType="begin"/>
        </w:r>
        <w:r w:rsidR="00D9225D">
          <w:instrText xml:space="preserve"> HYPERLINK "https://www.zotero.org/google-docs/?s</w:instrText>
        </w:r>
        <w:r w:rsidR="00D9225D">
          <w:instrText xml:space="preserve">vCAmA" \h </w:instrText>
        </w:r>
        <w:r w:rsidR="00D9225D">
          <w:fldChar w:fldCharType="separate"/>
        </w:r>
        <w:r>
          <w:rPr>
            <w:vertAlign w:val="superscript"/>
          </w:rPr>
          <w:t>1,7</w:t>
        </w:r>
        <w:r w:rsidR="00D9225D">
          <w:rPr>
            <w:vertAlign w:val="superscript"/>
          </w:rPr>
          <w:fldChar w:fldCharType="end"/>
        </w:r>
        <w:r>
          <w:t xml:space="preserve"> The global prevalence of micronutrient </w:t>
        </w:r>
        <w:r>
          <w:rPr>
            <w:i/>
          </w:rPr>
          <w:t>deficiencies</w:t>
        </w:r>
        <w:r>
          <w:t xml:space="preserve"> using clinical nutritional biomarkers has been estimated for select populations and micronutrients;</w:t>
        </w:r>
        <w:r w:rsidR="00D9225D">
          <w:fldChar w:fldCharType="begin"/>
        </w:r>
        <w:r w:rsidR="00D9225D">
          <w:instrText xml:space="preserve"> HYPERLINK "https://www.zotero.org/google-docs/?9B9EkT" \h </w:instrText>
        </w:r>
        <w:r w:rsidR="00D9225D">
          <w:fldChar w:fldCharType="separate"/>
        </w:r>
        <w:r>
          <w:rPr>
            <w:vertAlign w:val="superscript"/>
          </w:rPr>
          <w:t>1,8</w:t>
        </w:r>
        <w:r w:rsidR="00D9225D">
          <w:rPr>
            <w:vertAlign w:val="superscript"/>
          </w:rPr>
          <w:fldChar w:fldCharType="end"/>
        </w:r>
        <w:r>
          <w:t xml:space="preserve"> however, substantial data gaps persist for various micronutrients, specific population groups (especially males), and many geographies. Existing data are also often outdated. The global prevalence of inadequate micronutrient </w:t>
        </w:r>
        <w:r>
          <w:rPr>
            <w:i/>
          </w:rPr>
          <w:t>supplies</w:t>
        </w:r>
        <w:r>
          <w:t xml:space="preserve"> using food availability data has also been estimated, which highlights inadequacies in the food supply.</w:t>
        </w:r>
        <w:r w:rsidR="00D9225D">
          <w:fldChar w:fldCharType="begin"/>
        </w:r>
        <w:r w:rsidR="00D9225D">
          <w:instrText xml:space="preserve"> HYPERLINK "https://www.zotero.org/google-docs/?iV5k1U" \h </w:instrText>
        </w:r>
        <w:r w:rsidR="00D9225D">
          <w:fldChar w:fldCharType="separate"/>
        </w:r>
        <w:r>
          <w:rPr>
            <w:vertAlign w:val="superscript"/>
          </w:rPr>
          <w:t>9,10</w:t>
        </w:r>
        <w:r w:rsidR="00D9225D">
          <w:rPr>
            <w:vertAlign w:val="superscript"/>
          </w:rPr>
          <w:fldChar w:fldCharType="end"/>
        </w:r>
        <w:r>
          <w:t xml:space="preserve"> Due to scarce quantitative dietary intake data and no suitable approach to accurately model nutrient intake distributions, there have been no global estimates of inadequate micronutrient </w:t>
        </w:r>
        <w:r>
          <w:rPr>
            <w:i/>
          </w:rPr>
          <w:t>intakes</w:t>
        </w:r>
        <w:r>
          <w:t xml:space="preserve">. Estimates of micronutrient deficiencies, inadequate micronutrient intakes, </w:t>
        </w:r>
        <w:r>
          <w:rPr>
            <w:i/>
          </w:rPr>
          <w:t>and</w:t>
        </w:r>
        <w:r>
          <w:t xml:space="preserve"> inadequate micronutrient supplies are all required to have a comprehensive understanding of the burden of micronutrient malnutrition.</w:t>
        </w:r>
      </w:ins>
    </w:p>
    <w:p w14:paraId="56BE7868" w14:textId="77777777" w:rsidR="00F903CB" w:rsidRDefault="00F903CB">
      <w:pPr>
        <w:rPr>
          <w:ins w:id="110" w:author="Authors" w:date="2024-04-25T10:59:00Z"/>
        </w:rPr>
      </w:pPr>
    </w:p>
    <w:p w14:paraId="641E16C1" w14:textId="5D19548C" w:rsidR="00F903CB" w:rsidRDefault="00BD468D">
      <w:r>
        <w:t xml:space="preserve">To tackle such a large-scale public health crisis, </w:t>
      </w:r>
      <w:del w:id="111" w:author="Authors" w:date="2024-04-25T10:59:00Z">
        <w:r w:rsidR="00D9225D">
          <w:delText xml:space="preserve">we need </w:delText>
        </w:r>
      </w:del>
      <w:r>
        <w:t xml:space="preserve">estimates </w:t>
      </w:r>
      <w:ins w:id="112" w:author="Authors" w:date="2024-04-25T10:59:00Z">
        <w:r>
          <w:t xml:space="preserve">are needed </w:t>
        </w:r>
      </w:ins>
      <w:r>
        <w:t xml:space="preserve">to </w:t>
      </w:r>
      <w:del w:id="113" w:author="Authors" w:date="2024-04-25T10:59:00Z">
        <w:r w:rsidR="00D9225D">
          <w:delText>diagnose</w:delText>
        </w:r>
      </w:del>
      <w:ins w:id="114" w:author="Authors" w:date="2024-04-25T10:59:00Z">
        <w:r>
          <w:t>identify</w:t>
        </w:r>
      </w:ins>
      <w:r>
        <w:t xml:space="preserve"> which nutrients pose the greatest risk, where, and to whom.</w:t>
      </w:r>
      <w:del w:id="115" w:author="Authors" w:date="2024-04-25T10:59:00Z">
        <w:r w:rsidR="00D9225D">
          <w:fldChar w:fldCharType="begin"/>
        </w:r>
        <w:r w:rsidR="00D9225D">
          <w:delInstrText xml:space="preserve"> HYPERLINK "https://www.zotero.org/google-docs/?ntoSFW" \h </w:delInstrText>
        </w:r>
        <w:r w:rsidR="00D9225D">
          <w:fldChar w:fldCharType="separate"/>
        </w:r>
        <w:r w:rsidR="00D9225D">
          <w:rPr>
            <w:vertAlign w:val="superscript"/>
          </w:rPr>
          <w:delText>7</w:delText>
        </w:r>
        <w:r w:rsidR="00D9225D">
          <w:rPr>
            <w:vertAlign w:val="superscript"/>
          </w:rPr>
          <w:fldChar w:fldCharType="end"/>
        </w:r>
      </w:del>
      <w:ins w:id="116" w:author="Authors" w:date="2024-04-25T10:59:00Z">
        <w:r w:rsidR="00D9225D">
          <w:fldChar w:fldCharType="begin"/>
        </w:r>
        <w:r w:rsidR="00D9225D">
          <w:instrText xml:space="preserve"> HYPERLINK "https://www.zotero.org/google-docs/?h0Aszy" \h </w:instrText>
        </w:r>
        <w:r w:rsidR="00D9225D">
          <w:fldChar w:fldCharType="separate"/>
        </w:r>
        <w:r>
          <w:rPr>
            <w:vertAlign w:val="superscript"/>
          </w:rPr>
          <w:t>11</w:t>
        </w:r>
        <w:r w:rsidR="00D9225D">
          <w:rPr>
            <w:vertAlign w:val="superscript"/>
          </w:rPr>
          <w:fldChar w:fldCharType="end"/>
        </w:r>
      </w:ins>
      <w:r>
        <w:t xml:space="preserve"> While </w:t>
      </w:r>
      <w:del w:id="117" w:author="Authors" w:date="2024-04-25T10:59:00Z">
        <w:r w:rsidR="00D9225D">
          <w:delText xml:space="preserve">we know </w:delText>
        </w:r>
      </w:del>
      <w:r>
        <w:t xml:space="preserve">micronutrient </w:t>
      </w:r>
      <w:del w:id="118" w:author="Authors" w:date="2024-04-25T10:59:00Z">
        <w:r w:rsidR="00D9225D">
          <w:delText>deficiency is</w:delText>
        </w:r>
      </w:del>
      <w:ins w:id="119" w:author="Authors" w:date="2024-04-25T10:59:00Z">
        <w:r>
          <w:t>deficiencies are presumably</w:t>
        </w:r>
      </w:ins>
      <w:r>
        <w:t xml:space="preserve"> widespread, we have only </w:t>
      </w:r>
      <w:del w:id="120" w:author="Authors" w:date="2024-04-25T10:59:00Z">
        <w:r w:rsidR="00D9225D">
          <w:delText xml:space="preserve">rough estimates for how many people it affects. For example, a pooled </w:delText>
        </w:r>
      </w:del>
      <w:ins w:id="121" w:author="Authors" w:date="2024-04-25T10:59:00Z">
        <w:r>
          <w:t xml:space="preserve">limited data on women and children. A pooled global </w:t>
        </w:r>
      </w:ins>
      <w:r>
        <w:t xml:space="preserve">analysis of biomarker data found </w:t>
      </w:r>
      <w:del w:id="122" w:author="Authors" w:date="2024-04-25T10:59:00Z">
        <w:r w:rsidR="00D9225D">
          <w:delText>that worldwide</w:delText>
        </w:r>
      </w:del>
      <w:ins w:id="123" w:author="Authors" w:date="2024-04-25T10:59:00Z">
        <w:r>
          <w:t>over</w:t>
        </w:r>
      </w:ins>
      <w:r>
        <w:t xml:space="preserve"> 1 in 2 children under age five are </w:t>
      </w:r>
      <w:del w:id="124" w:author="Authors" w:date="2024-04-25T10:59:00Z">
        <w:r w:rsidR="00D9225D">
          <w:delText>affected by</w:delText>
        </w:r>
      </w:del>
      <w:ins w:id="125" w:author="Authors" w:date="2024-04-25T10:59:00Z">
        <w:r>
          <w:t>deficient in</w:t>
        </w:r>
      </w:ins>
      <w:r>
        <w:t xml:space="preserve"> either iron, zinc, </w:t>
      </w:r>
      <w:del w:id="126" w:author="Authors" w:date="2024-04-25T10:59:00Z">
        <w:r w:rsidR="00D9225D">
          <w:delText>and/</w:delText>
        </w:r>
      </w:del>
      <w:r>
        <w:t>or vitamin A</w:t>
      </w:r>
      <w:del w:id="127" w:author="Authors" w:date="2024-04-25T10:59:00Z">
        <w:r w:rsidR="00D9225D">
          <w:delText xml:space="preserve"> deficiency and </w:delText>
        </w:r>
      </w:del>
      <w:ins w:id="128" w:author="Authors" w:date="2024-04-25T10:59:00Z">
        <w:r>
          <w:t xml:space="preserve">, while </w:t>
        </w:r>
      </w:ins>
      <w:r>
        <w:t xml:space="preserve">2 in 3 women aged 15–49 years are </w:t>
      </w:r>
      <w:del w:id="129" w:author="Authors" w:date="2024-04-25T10:59:00Z">
        <w:r w:rsidR="00D9225D">
          <w:delText>affected by</w:delText>
        </w:r>
      </w:del>
      <w:ins w:id="130" w:author="Authors" w:date="2024-04-25T10:59:00Z">
        <w:r>
          <w:t>deficient in</w:t>
        </w:r>
      </w:ins>
      <w:r>
        <w:t xml:space="preserve"> either iron, zinc, </w:t>
      </w:r>
      <w:del w:id="131" w:author="Authors" w:date="2024-04-25T10:59:00Z">
        <w:r w:rsidR="00D9225D">
          <w:delText>and/</w:delText>
        </w:r>
      </w:del>
      <w:r>
        <w:t>or folate</w:t>
      </w:r>
      <w:del w:id="132" w:author="Authors" w:date="2024-04-25T10:59:00Z">
        <w:r w:rsidR="00D9225D">
          <w:delText xml:space="preserve"> micronutrient deficiency.</w:delText>
        </w:r>
      </w:del>
      <w:ins w:id="133" w:author="Authors" w:date="2024-04-25T10:59:00Z">
        <w:r>
          <w:t>.</w:t>
        </w:r>
      </w:ins>
      <w:r>
        <w:t xml:space="preserve"> However, there are no recent</w:t>
      </w:r>
      <w:ins w:id="134" w:author="Authors" w:date="2024-04-25T10:59:00Z">
        <w:r>
          <w:t>, global, population-wide</w:t>
        </w:r>
      </w:ins>
      <w:r>
        <w:t xml:space="preserve"> estimates of </w:t>
      </w:r>
      <w:del w:id="135" w:author="Authors" w:date="2024-04-25T10:59:00Z">
        <w:r w:rsidR="00D9225D">
          <w:delText xml:space="preserve">individual </w:delText>
        </w:r>
      </w:del>
      <w:r>
        <w:t>nutrient deficiencies</w:t>
      </w:r>
      <w:del w:id="136" w:author="Authors" w:date="2024-04-25T10:59:00Z">
        <w:r w:rsidR="00D9225D">
          <w:delText xml:space="preserve"> worldwide</w:delText>
        </w:r>
      </w:del>
      <w:r>
        <w:t xml:space="preserve"> for a wider range </w:t>
      </w:r>
      <w:del w:id="137" w:author="Authors" w:date="2024-04-25T10:59:00Z">
        <w:r w:rsidR="00D9225D">
          <w:delText>for nutrients and fo</w:delText>
        </w:r>
        <w:r w:rsidR="00D9225D">
          <w:delText>r other age groups.</w:delText>
        </w:r>
        <w:r w:rsidR="00D9225D">
          <w:fldChar w:fldCharType="begin"/>
        </w:r>
        <w:r w:rsidR="00D9225D">
          <w:delInstrText xml:space="preserve"> HYPERLINK "https://www.zotero.org/google-docs/?C9S4Uc" \h </w:delInstrText>
        </w:r>
        <w:r w:rsidR="00D9225D">
          <w:fldChar w:fldCharType="separate"/>
        </w:r>
        <w:r w:rsidR="00D9225D">
          <w:rPr>
            <w:vertAlign w:val="superscript"/>
          </w:rPr>
          <w:delText>2</w:delText>
        </w:r>
        <w:r w:rsidR="00D9225D">
          <w:rPr>
            <w:vertAlign w:val="superscript"/>
          </w:rPr>
          <w:fldChar w:fldCharType="end"/>
        </w:r>
      </w:del>
      <w:ins w:id="138" w:author="Authors" w:date="2024-04-25T10:59:00Z">
        <w:r>
          <w:t>of micronutrients.</w:t>
        </w:r>
        <w:r w:rsidR="00D9225D">
          <w:fldChar w:fldCharType="begin"/>
        </w:r>
        <w:r w:rsidR="00D9225D">
          <w:instrText xml:space="preserve"> HYPERLINK "https://www.zotero.org/google-docs/?ZzeChn" \h </w:instrText>
        </w:r>
        <w:r w:rsidR="00D9225D">
          <w:fldChar w:fldCharType="separate"/>
        </w:r>
        <w:r>
          <w:rPr>
            <w:vertAlign w:val="superscript"/>
          </w:rPr>
          <w:t>1</w:t>
        </w:r>
        <w:r w:rsidR="00D9225D">
          <w:rPr>
            <w:vertAlign w:val="superscript"/>
          </w:rPr>
          <w:fldChar w:fldCharType="end"/>
        </w:r>
      </w:ins>
    </w:p>
    <w:p w14:paraId="715BD64F" w14:textId="77777777" w:rsidR="00F903CB" w:rsidRDefault="00F903CB">
      <w:pPr>
        <w:pPrChange w:id="139" w:author="Authors" w:date="2024-04-25T10:59:00Z">
          <w:pPr>
            <w:ind w:firstLine="720"/>
          </w:pPr>
        </w:pPrChange>
      </w:pPr>
    </w:p>
    <w:p w14:paraId="2FCD6B6F" w14:textId="77777777" w:rsidR="00957831" w:rsidRDefault="00D9225D">
      <w:pPr>
        <w:rPr>
          <w:del w:id="140" w:author="Authors" w:date="2024-04-25T10:59:00Z"/>
        </w:rPr>
      </w:pPr>
      <w:del w:id="141" w:author="Authors" w:date="2024-04-25T10:59:00Z">
        <w:r>
          <w:delText>There have been numerous efforts to estimate the burden of global micronutrient malnutrition, and significant methodological advances.</w:delText>
        </w:r>
        <w:r>
          <w:fldChar w:fldCharType="begin"/>
        </w:r>
        <w:r>
          <w:delInstrText xml:space="preserve"> HYPERLINK "https://www.zotero.org/g</w:delInstrText>
        </w:r>
        <w:r>
          <w:delInstrText xml:space="preserve">oogle-docs/?ahWWZl" \h </w:delInstrText>
        </w:r>
        <w:r>
          <w:fldChar w:fldCharType="separate"/>
        </w:r>
        <w:r>
          <w:rPr>
            <w:vertAlign w:val="superscript"/>
          </w:rPr>
          <w:delText>8,9</w:delText>
        </w:r>
        <w:r>
          <w:rPr>
            <w:vertAlign w:val="superscript"/>
          </w:rPr>
          <w:fldChar w:fldCharType="end"/>
        </w:r>
        <w:r>
          <w:delText xml:space="preserve"> Yet, different approaches have resulted in substantially different estimates, limiting the ability to draw robust conclusions and design effective interventions.</w:delText>
        </w:r>
        <w:r>
          <w:fldChar w:fldCharType="begin"/>
        </w:r>
        <w:r>
          <w:delInstrText xml:space="preserve"> HYPERLINK "https://www.zotero.org/google-docs/?Ya3lja" \h </w:delInstrText>
        </w:r>
        <w:r>
          <w:fldChar w:fldCharType="separate"/>
        </w:r>
        <w:r>
          <w:rPr>
            <w:vertAlign w:val="superscript"/>
          </w:rPr>
          <w:delText>10,11</w:delText>
        </w:r>
        <w:r>
          <w:rPr>
            <w:vertAlign w:val="superscript"/>
          </w:rPr>
          <w:fldChar w:fldCharType="end"/>
        </w:r>
        <w:r>
          <w:delText xml:space="preserve"> Such disparate results suggest both insufficient underlying data and limited methodologies, leading to poor replicability.</w:delText>
        </w:r>
        <w:r>
          <w:fldChar w:fldCharType="begin"/>
        </w:r>
        <w:r>
          <w:delInstrText xml:space="preserve"> HYPERLINK "https://www.zotero.org/google-docs/?kaFhV7" \h </w:delInstrText>
        </w:r>
        <w:r>
          <w:fldChar w:fldCharType="separate"/>
        </w:r>
        <w:r>
          <w:rPr>
            <w:vertAlign w:val="superscript"/>
          </w:rPr>
          <w:delText>11</w:delText>
        </w:r>
        <w:r>
          <w:rPr>
            <w:vertAlign w:val="superscript"/>
          </w:rPr>
          <w:fldChar w:fldCharType="end"/>
        </w:r>
        <w:r>
          <w:delText xml:space="preserve"> New methodological approaches are needed to achieve more replicable </w:delText>
        </w:r>
        <w:r>
          <w:delText>and reliable results.</w:delText>
        </w:r>
        <w:r>
          <w:fldChar w:fldCharType="begin"/>
        </w:r>
        <w:r>
          <w:delInstrText xml:space="preserve"> HYPERLINK "https://www.zotero.org/google-docs/?XJSR5o" \h </w:delInstrText>
        </w:r>
        <w:r>
          <w:fldChar w:fldCharType="separate"/>
        </w:r>
        <w:r>
          <w:rPr>
            <w:vertAlign w:val="superscript"/>
          </w:rPr>
          <w:delText>10</w:delText>
        </w:r>
        <w:r>
          <w:rPr>
            <w:vertAlign w:val="superscript"/>
          </w:rPr>
          <w:fldChar w:fldCharType="end"/>
        </w:r>
        <w:r>
          <w:delText xml:space="preserve"> </w:delText>
        </w:r>
      </w:del>
    </w:p>
    <w:p w14:paraId="769F3C5D" w14:textId="77777777" w:rsidR="00957831" w:rsidRDefault="00957831">
      <w:pPr>
        <w:ind w:firstLine="720"/>
        <w:rPr>
          <w:del w:id="142" w:author="Authors" w:date="2024-04-25T10:59:00Z"/>
        </w:rPr>
      </w:pPr>
    </w:p>
    <w:p w14:paraId="55DBC115" w14:textId="77777777" w:rsidR="00957831" w:rsidRDefault="00D9225D">
      <w:pPr>
        <w:rPr>
          <w:del w:id="143" w:author="Authors" w:date="2024-04-25T10:59:00Z"/>
        </w:rPr>
      </w:pPr>
      <w:del w:id="144" w:author="Authors" w:date="2024-04-25T10:59:00Z">
        <w:r>
          <w:delText>Estimates of nutrient intake inadequacy tend to rely on food supply data, biomarkers, dietary data, or some combination of these sources–each with its own gaps and limi</w:delText>
        </w:r>
        <w:r>
          <w:delText>tations.</w:delText>
        </w:r>
        <w:r>
          <w:fldChar w:fldCharType="begin"/>
        </w:r>
        <w:r>
          <w:delInstrText xml:space="preserve"> HYPERLINK "https://www.zotero.org/google-docs/?N0IZWW" \h </w:delInstrText>
        </w:r>
        <w:r>
          <w:fldChar w:fldCharType="separate"/>
        </w:r>
        <w:r>
          <w:rPr>
            <w:vertAlign w:val="superscript"/>
          </w:rPr>
          <w:delText>12</w:delText>
        </w:r>
        <w:r>
          <w:rPr>
            <w:vertAlign w:val="superscript"/>
          </w:rPr>
          <w:fldChar w:fldCharType="end"/>
        </w:r>
        <w:r>
          <w:delText xml:space="preserve"> Many studies use nutrient supply data, like FAO food balance sheets or food expenditure data.</w:delText>
        </w:r>
        <w:r>
          <w:fldChar w:fldCharType="begin"/>
        </w:r>
        <w:r>
          <w:delInstrText xml:space="preserve"> HYPERLINK "https://www.zotero.org/google-docs/?sbwnRn" \h </w:delInstrText>
        </w:r>
        <w:r>
          <w:fldChar w:fldCharType="separate"/>
        </w:r>
        <w:r>
          <w:rPr>
            <w:vertAlign w:val="superscript"/>
          </w:rPr>
          <w:delText>8,13–16</w:delText>
        </w:r>
        <w:r>
          <w:rPr>
            <w:vertAlign w:val="superscript"/>
          </w:rPr>
          <w:fldChar w:fldCharType="end"/>
        </w:r>
        <w:r>
          <w:delText xml:space="preserve"> While these methods </w:delText>
        </w:r>
        <w:r>
          <w:delText>are useful for global estimation, they have notable shortcomings. First, they rely solely on an indirect measure–food supply–as a proxy for individual-level food consumption. As a result, some analyses might not fully account for food waste, intrahousehold</w:delText>
        </w:r>
        <w:r>
          <w:delText xml:space="preserve"> allocation, heterogeneity due to age and sex, food consumed outside the home, or differential absorption.</w:delText>
        </w:r>
        <w:r>
          <w:fldChar w:fldCharType="begin"/>
        </w:r>
        <w:r>
          <w:delInstrText xml:space="preserve"> HYPERLINK "https://www.zotero.org/google-docs/?W0r6Vy" \h </w:delInstrText>
        </w:r>
        <w:r>
          <w:fldChar w:fldCharType="separate"/>
        </w:r>
        <w:r>
          <w:rPr>
            <w:vertAlign w:val="superscript"/>
          </w:rPr>
          <w:delText>5</w:delText>
        </w:r>
        <w:r>
          <w:rPr>
            <w:vertAlign w:val="superscript"/>
          </w:rPr>
          <w:fldChar w:fldCharType="end"/>
        </w:r>
        <w:r>
          <w:delText xml:space="preserve"> Due to these limitations, supply-based estimates are often drastic overestimates of in</w:delText>
        </w:r>
        <w:r>
          <w:delText>take, which can lead to underestimation of intake inadequacy.</w:delText>
        </w:r>
        <w:r>
          <w:fldChar w:fldCharType="begin"/>
        </w:r>
        <w:r>
          <w:delInstrText xml:space="preserve"> HYPERLINK "https://www.zotero.org/google-docs/?5igJhS" \h </w:delInstrText>
        </w:r>
        <w:r>
          <w:fldChar w:fldCharType="separate"/>
        </w:r>
        <w:r>
          <w:rPr>
            <w:vertAlign w:val="superscript"/>
          </w:rPr>
          <w:delText>11</w:delText>
        </w:r>
        <w:r>
          <w:rPr>
            <w:vertAlign w:val="superscript"/>
          </w:rPr>
          <w:fldChar w:fldCharType="end"/>
        </w:r>
        <w:r>
          <w:delText xml:space="preserve"> </w:delText>
        </w:r>
      </w:del>
    </w:p>
    <w:p w14:paraId="6A8B21DC" w14:textId="77777777" w:rsidR="00957831" w:rsidRDefault="00957831">
      <w:pPr>
        <w:ind w:firstLine="720"/>
        <w:rPr>
          <w:del w:id="145" w:author="Authors" w:date="2024-04-25T10:59:00Z"/>
        </w:rPr>
      </w:pPr>
    </w:p>
    <w:p w14:paraId="6B3979A0" w14:textId="2C4D0DDC" w:rsidR="00F903CB" w:rsidRDefault="00D9225D">
      <w:del w:id="146" w:author="Authors" w:date="2024-04-25T10:59:00Z">
        <w:r>
          <w:delText xml:space="preserve">In contrast to approaches based on food supply data, the </w:delText>
        </w:r>
      </w:del>
      <w:ins w:id="147" w:author="Authors" w:date="2024-04-25T10:59:00Z">
        <w:r w:rsidR="00BD468D">
          <w:t xml:space="preserve">The </w:t>
        </w:r>
      </w:ins>
      <w:r w:rsidR="00BD468D">
        <w:t xml:space="preserve">Global Burden of Disease (GBD) </w:t>
      </w:r>
      <w:del w:id="148" w:author="Authors" w:date="2024-04-25T10:59:00Z">
        <w:r>
          <w:delText>Study examined</w:delText>
        </w:r>
      </w:del>
      <w:ins w:id="149" w:author="Authors" w:date="2024-04-25T10:59:00Z">
        <w:r w:rsidR="00BD468D">
          <w:t>study examines</w:t>
        </w:r>
      </w:ins>
      <w:r w:rsidR="00BD468D">
        <w:t xml:space="preserve"> the </w:t>
      </w:r>
      <w:del w:id="150" w:author="Authors" w:date="2024-04-25T10:59:00Z">
        <w:r>
          <w:delText>prevalence</w:delText>
        </w:r>
      </w:del>
      <w:ins w:id="151" w:author="Authors" w:date="2024-04-25T10:59:00Z">
        <w:r w:rsidR="00BD468D">
          <w:t>burden</w:t>
        </w:r>
      </w:ins>
      <w:r w:rsidR="00BD468D">
        <w:t xml:space="preserve"> of </w:t>
      </w:r>
      <w:ins w:id="152" w:author="Authors" w:date="2024-04-25T10:59:00Z">
        <w:r w:rsidR="00BD468D">
          <w:t xml:space="preserve">micronutrient </w:t>
        </w:r>
      </w:ins>
      <w:r w:rsidR="00BD468D">
        <w:t xml:space="preserve">malnutrition </w:t>
      </w:r>
      <w:del w:id="153" w:author="Authors" w:date="2024-04-25T10:59:00Z">
        <w:r>
          <w:delText>through</w:delText>
        </w:r>
      </w:del>
      <w:ins w:id="154" w:author="Authors" w:date="2024-04-25T10:59:00Z">
        <w:r w:rsidR="00BD468D">
          <w:t>in 195 countries using</w:t>
        </w:r>
      </w:ins>
      <w:r w:rsidR="00BD468D">
        <w:t xml:space="preserve"> a modeling approach</w:t>
      </w:r>
      <w:del w:id="155" w:author="Authors" w:date="2024-04-25T10:59:00Z">
        <w:r>
          <w:delText>. They compiled data from 195 countries to examine the role of nutrition as both a risk factor and outcome</w:delText>
        </w:r>
      </w:del>
      <w:ins w:id="156" w:author="Authors" w:date="2024-04-25T10:59:00Z">
        <w:r w:rsidR="00BD468D">
          <w:t xml:space="preserve"> combining clinical outcomes (e.g., goiter), biomarkers of micronutrient status (e.g., serum retinol) and anemia (e.g., hemoglobin concentration), and inadequacy in the food supply (e.g., zinc inadequacy).</w:t>
        </w:r>
        <w:r>
          <w:fldChar w:fldCharType="begin"/>
        </w:r>
        <w:r>
          <w:instrText xml:space="preserve"> HYPERLINK "https://www.zotero.org/google-docs/?T68mp0" \h </w:instrText>
        </w:r>
        <w:r>
          <w:fldChar w:fldCharType="separate"/>
        </w:r>
        <w:r w:rsidR="00BD468D">
          <w:rPr>
            <w:vertAlign w:val="superscript"/>
          </w:rPr>
          <w:t>12</w:t>
        </w:r>
        <w:r>
          <w:rPr>
            <w:vertAlign w:val="superscript"/>
          </w:rPr>
          <w:fldChar w:fldCharType="end"/>
        </w:r>
        <w:r w:rsidR="00BD468D">
          <w:t xml:space="preserve"> They only include estimates of disease</w:t>
        </w:r>
      </w:ins>
      <w:r w:rsidR="00BD468D">
        <w:t xml:space="preserve"> for four micronutrients</w:t>
      </w:r>
      <w:del w:id="157" w:author="Authors" w:date="2024-04-25T10:59:00Z">
        <w:r>
          <w:delText xml:space="preserve">: </w:delText>
        </w:r>
      </w:del>
      <w:ins w:id="158" w:author="Authors" w:date="2024-04-25T10:59:00Z">
        <w:r w:rsidR="00BD468D">
          <w:t xml:space="preserve"> (</w:t>
        </w:r>
      </w:ins>
      <w:r w:rsidR="00BD468D">
        <w:t>iodine, iron, zinc, and vitamin A</w:t>
      </w:r>
      <w:del w:id="159" w:author="Authors" w:date="2024-04-25T10:59:00Z">
        <w:r>
          <w:delText>.</w:delText>
        </w:r>
        <w:r>
          <w:fldChar w:fldCharType="begin"/>
        </w:r>
        <w:r>
          <w:delInstrText xml:space="preserve"> HYPERLINK "https://www.zotero.org/google-docs/?y1giyR"</w:delInstrText>
        </w:r>
        <w:r>
          <w:delInstrText xml:space="preserve"> \h </w:delInstrText>
        </w:r>
        <w:r>
          <w:fldChar w:fldCharType="separate"/>
        </w:r>
        <w:r>
          <w:rPr>
            <w:vertAlign w:val="superscript"/>
          </w:rPr>
          <w:delText>17</w:delText>
        </w:r>
        <w:r>
          <w:rPr>
            <w:vertAlign w:val="superscript"/>
          </w:rPr>
          <w:fldChar w:fldCharType="end"/>
        </w:r>
        <w:r>
          <w:delText xml:space="preserve"> To estimate the global prevalence of disease, they used a combination of biomarkers and clinical conditions like goiter for iodine, hemoglobin for iron, retinol for vitamin A, and food intake inadequacy for zinc. Their approach, however, requires c</w:delText>
        </w:r>
        <w:r>
          <w:delText xml:space="preserve">omplex </w:delText>
        </w:r>
      </w:del>
      <w:ins w:id="160" w:author="Authors" w:date="2024-04-25T10:59:00Z">
        <w:r w:rsidR="00BD468D">
          <w:t>) due to scarce data</w:t>
        </w:r>
        <w:r>
          <w:fldChar w:fldCharType="begin"/>
        </w:r>
        <w:r>
          <w:instrText xml:space="preserve"> HYPERLINK </w:instrText>
        </w:r>
        <w:r>
          <w:instrText xml:space="preserve">"https://www.zotero.org/google-docs/?aZ4hyg" \h </w:instrText>
        </w:r>
        <w:r>
          <w:fldChar w:fldCharType="separate"/>
        </w:r>
        <w:r w:rsidR="00BD468D">
          <w:rPr>
            <w:vertAlign w:val="superscript"/>
          </w:rPr>
          <w:t>12</w:t>
        </w:r>
        <w:r>
          <w:rPr>
            <w:vertAlign w:val="superscript"/>
          </w:rPr>
          <w:fldChar w:fldCharType="end"/>
        </w:r>
        <w:r w:rsidR="00BD468D">
          <w:t>; yet, there are 29 known essential micronutrients.</w:t>
        </w:r>
        <w:r>
          <w:fldChar w:fldCharType="begin"/>
        </w:r>
        <w:r>
          <w:instrText xml:space="preserve"> HYPERLINK "https://www.zotero.org/google-docs/?dqHMES" \h </w:instrText>
        </w:r>
        <w:r>
          <w:fldChar w:fldCharType="separate"/>
        </w:r>
        <w:r w:rsidR="00BD468D">
          <w:rPr>
            <w:vertAlign w:val="superscript"/>
          </w:rPr>
          <w:t>13</w:t>
        </w:r>
        <w:r>
          <w:rPr>
            <w:vertAlign w:val="superscript"/>
          </w:rPr>
          <w:fldChar w:fldCharType="end"/>
        </w:r>
        <w:r w:rsidR="00BD468D">
          <w:t xml:space="preserve"> While their </w:t>
        </w:r>
      </w:ins>
      <w:r w:rsidR="00BD468D">
        <w:t xml:space="preserve">modeling </w:t>
      </w:r>
      <w:del w:id="161" w:author="Authors" w:date="2024-04-25T10:59:00Z">
        <w:r>
          <w:delText>techniques and clinical proxies that are likely to underestimate the prevalence of deficiency, and consequently, disease burden.</w:delText>
        </w:r>
        <w:r>
          <w:fldChar w:fldCharType="begin"/>
        </w:r>
        <w:r>
          <w:delInstrText xml:space="preserve"> HYPERLINK "https://www.zotero.org/google-docs/?70k4uv" \h </w:delInstrText>
        </w:r>
        <w:r>
          <w:fldChar w:fldCharType="separate"/>
        </w:r>
        <w:r>
          <w:rPr>
            <w:vertAlign w:val="superscript"/>
          </w:rPr>
          <w:delText>17</w:delText>
        </w:r>
        <w:r>
          <w:rPr>
            <w:vertAlign w:val="superscript"/>
          </w:rPr>
          <w:fldChar w:fldCharType="end"/>
        </w:r>
        <w:r>
          <w:delText xml:space="preserve"> Furthermore, </w:delText>
        </w:r>
      </w:del>
      <w:ins w:id="162" w:author="Authors" w:date="2024-04-25T10:59:00Z">
        <w:r w:rsidR="00BD468D">
          <w:t xml:space="preserve">approach may be generated using the best available methods and data, the gaps in micronutrient status biomarkers and dietary intake data hinder the ability to comprehensively model micronutrient malnutrition. Furthermore, the GBD study’s approach to modeling micronutrient malnutrition is not replicable because </w:t>
        </w:r>
      </w:ins>
      <w:r w:rsidR="00BD468D">
        <w:t>their data, methods, code, and assumed nutrient distribution shapes are not publicly available</w:t>
      </w:r>
      <w:del w:id="163" w:author="Authors" w:date="2024-04-25T10:59:00Z">
        <w:r>
          <w:delText>, making their technical approach impossible to replicate.</w:delText>
        </w:r>
        <w:r>
          <w:fldChar w:fldCharType="begin"/>
        </w:r>
        <w:r>
          <w:delInstrText xml:space="preserve"> HYPERLINK "https://www.zotero.org/google-docs/?OSRPxi" \h </w:delInstrText>
        </w:r>
        <w:r>
          <w:fldChar w:fldCharType="separate"/>
        </w:r>
        <w:r>
          <w:rPr>
            <w:vertAlign w:val="superscript"/>
          </w:rPr>
          <w:delText>18</w:delText>
        </w:r>
        <w:r>
          <w:rPr>
            <w:vertAlign w:val="superscript"/>
          </w:rPr>
          <w:fldChar w:fldCharType="end"/>
        </w:r>
      </w:del>
      <w:ins w:id="164" w:author="Authors" w:date="2024-04-25T10:59:00Z">
        <w:r w:rsidR="00BD468D">
          <w:t>.</w:t>
        </w:r>
        <w:r>
          <w:fldChar w:fldCharType="begin"/>
        </w:r>
        <w:r>
          <w:instrText xml:space="preserve"> HYPERLINK "https://www.zotero.org/google-docs/?RZSbEa" \h </w:instrText>
        </w:r>
        <w:r>
          <w:fldChar w:fldCharType="separate"/>
        </w:r>
        <w:r w:rsidR="00BD468D">
          <w:rPr>
            <w:vertAlign w:val="superscript"/>
          </w:rPr>
          <w:t>14</w:t>
        </w:r>
        <w:r>
          <w:rPr>
            <w:vertAlign w:val="superscript"/>
          </w:rPr>
          <w:fldChar w:fldCharType="end"/>
        </w:r>
      </w:ins>
    </w:p>
    <w:p w14:paraId="16FBE2BE" w14:textId="77777777" w:rsidR="00F903CB" w:rsidRDefault="00F903CB">
      <w:pPr>
        <w:pPrChange w:id="165" w:author="Authors" w:date="2024-04-25T10:59:00Z">
          <w:pPr>
            <w:ind w:firstLine="720"/>
          </w:pPr>
        </w:pPrChange>
      </w:pPr>
    </w:p>
    <w:p w14:paraId="583650FD" w14:textId="23196CCB" w:rsidR="00F903CB" w:rsidRDefault="00D9225D">
      <w:pPr>
        <w:rPr>
          <w:ins w:id="166" w:author="Authors" w:date="2024-04-25T10:59:00Z"/>
        </w:rPr>
      </w:pPr>
      <w:del w:id="167" w:author="Authors" w:date="2024-04-25T10:59:00Z">
        <w:r>
          <w:lastRenderedPageBreak/>
          <w:delText>Another effort that estimates global dietary intake is the Global Dietar</w:delText>
        </w:r>
        <w:r>
          <w:delText>y Database (GDD).</w:delText>
        </w:r>
        <w:r>
          <w:fldChar w:fldCharType="begin"/>
        </w:r>
        <w:r>
          <w:delInstrText xml:space="preserve"> HYPERLINK "https://www.zotero.org/google-docs/?4TMcBb" \h </w:delInstrText>
        </w:r>
        <w:r>
          <w:fldChar w:fldCharType="separate"/>
        </w:r>
        <w:r>
          <w:rPr>
            <w:vertAlign w:val="superscript"/>
          </w:rPr>
          <w:delText>19</w:delText>
        </w:r>
        <w:r>
          <w:rPr>
            <w:vertAlign w:val="superscript"/>
          </w:rPr>
          <w:fldChar w:fldCharType="end"/>
        </w:r>
      </w:del>
      <w:ins w:id="168" w:author="Authors" w:date="2024-04-25T10:59:00Z">
        <w:r w:rsidR="00BD468D">
          <w:t>Although nutritional biomarkers provide the best indication of nutritional deficiencies, these deficiencies may be caused by a constellation of factors including inadequate dietary nutrient intake, infectious diseases, or absorption issues. Therefore, the best way to identify at-risk populations of diet-related malnutrition is to estimate inadequate nutrient intakes. Previous studies have estimated micronutrient adequacy of the food supply.</w:t>
        </w:r>
        <w:r>
          <w:fldChar w:fldCharType="begin"/>
        </w:r>
        <w:r>
          <w:instrText xml:space="preserve"> HYPERLINK "https://www.zotero.org/google-docs/?AGnQ87" \h </w:instrText>
        </w:r>
        <w:r>
          <w:fldChar w:fldCharType="separate"/>
        </w:r>
        <w:r w:rsidR="00BD468D">
          <w:rPr>
            <w:vertAlign w:val="superscript"/>
          </w:rPr>
          <w:t>9,10,15–17</w:t>
        </w:r>
        <w:r>
          <w:rPr>
            <w:vertAlign w:val="superscript"/>
          </w:rPr>
          <w:fldChar w:fldCharType="end"/>
        </w:r>
        <w:r w:rsidR="00BD468D">
          <w:t xml:space="preserve"> Some of these studies have used terminology to imply that these estimates reflect nutrient intakes, including “</w:t>
        </w:r>
        <w:r w:rsidR="00BD468D">
          <w:rPr>
            <w:i/>
          </w:rPr>
          <w:t>estimated</w:t>
        </w:r>
        <w:r w:rsidR="00BD468D">
          <w:t xml:space="preserve"> prevalence of inadequate intakes”,</w:t>
        </w:r>
        <w:r>
          <w:fldChar w:fldCharType="begin"/>
        </w:r>
        <w:r>
          <w:instrText xml:space="preserve"> HYPERLINK "https://www.zotero.org/google-docs/?AUzgre" \h </w:instrText>
        </w:r>
        <w:r>
          <w:fldChar w:fldCharType="separate"/>
        </w:r>
        <w:r w:rsidR="00BD468D">
          <w:rPr>
            <w:vertAlign w:val="superscript"/>
          </w:rPr>
          <w:t>10</w:t>
        </w:r>
        <w:r>
          <w:rPr>
            <w:vertAlign w:val="superscript"/>
          </w:rPr>
          <w:fldChar w:fldCharType="end"/>
        </w:r>
        <w:r w:rsidR="00BD468D">
          <w:t xml:space="preserve"> “</w:t>
        </w:r>
        <w:r w:rsidR="00BD468D">
          <w:rPr>
            <w:i/>
          </w:rPr>
          <w:t>risk</w:t>
        </w:r>
        <w:r w:rsidR="00BD468D">
          <w:t xml:space="preserve"> of inadequate intake”,</w:t>
        </w:r>
        <w:r>
          <w:fldChar w:fldCharType="begin"/>
        </w:r>
        <w:r>
          <w:instrText xml:space="preserve"> HYPERLINK "https:</w:instrText>
        </w:r>
        <w:r>
          <w:instrText xml:space="preserve">//www.zotero.org/google-docs/?8DmQrK" \h </w:instrText>
        </w:r>
        <w:r>
          <w:fldChar w:fldCharType="separate"/>
        </w:r>
        <w:r w:rsidR="00BD468D">
          <w:rPr>
            <w:vertAlign w:val="superscript"/>
          </w:rPr>
          <w:t>10</w:t>
        </w:r>
        <w:r>
          <w:rPr>
            <w:vertAlign w:val="superscript"/>
          </w:rPr>
          <w:fldChar w:fldCharType="end"/>
        </w:r>
        <w:r w:rsidR="00BD468D">
          <w:t xml:space="preserve"> and “</w:t>
        </w:r>
        <w:r w:rsidR="00BD468D">
          <w:rPr>
            <w:i/>
          </w:rPr>
          <w:t>apparent</w:t>
        </w:r>
        <w:r w:rsidR="00BD468D">
          <w:t xml:space="preserve"> consumption”.</w:t>
        </w:r>
        <w:r>
          <w:fldChar w:fldCharType="begin"/>
        </w:r>
        <w:r>
          <w:instrText xml:space="preserve"> HYPERLINK "https://www.zotero.org/google-docs/?LxOxmH" \h </w:instrText>
        </w:r>
        <w:r>
          <w:fldChar w:fldCharType="separate"/>
        </w:r>
        <w:r w:rsidR="00BD468D">
          <w:rPr>
            <w:vertAlign w:val="superscript"/>
          </w:rPr>
          <w:t>18</w:t>
        </w:r>
        <w:r>
          <w:rPr>
            <w:vertAlign w:val="superscript"/>
          </w:rPr>
          <w:fldChar w:fldCharType="end"/>
        </w:r>
        <w:r w:rsidR="00BD468D">
          <w:t xml:space="preserve"> This may have inadvertently led to confusion that global estimates of inadequate nutrient intakes already exist. However, nutrient adequacy estimates relying on food supplies do not account for household food waste, food service waste, small-scale food production, or wild harvest, and they have no information on how food is allocated across each country’s population (i.e., there is no information for specific demographic groups like sex or age groups). Due to these limitations, supply-based estimates are inaccurate, tending to underestimate inadequacy in high-income countries and overestimate it in many low- and middle-income countries.</w:t>
        </w:r>
        <w:r>
          <w:fldChar w:fldCharType="begin"/>
        </w:r>
        <w:r>
          <w:instrText xml:space="preserve"> HYPERLINK "https://www.zotero.org/google-docs/?AM9a85" \h </w:instrText>
        </w:r>
        <w:r>
          <w:fldChar w:fldCharType="separate"/>
        </w:r>
        <w:r w:rsidR="00BD468D">
          <w:rPr>
            <w:vertAlign w:val="superscript"/>
          </w:rPr>
          <w:t>19</w:t>
        </w:r>
        <w:r>
          <w:rPr>
            <w:vertAlign w:val="superscript"/>
          </w:rPr>
          <w:fldChar w:fldCharType="end"/>
        </w:r>
      </w:ins>
    </w:p>
    <w:p w14:paraId="36CDDC11" w14:textId="77777777" w:rsidR="00F903CB" w:rsidRDefault="00BD468D">
      <w:pPr>
        <w:rPr>
          <w:ins w:id="169" w:author="Authors" w:date="2024-04-25T10:59:00Z"/>
        </w:rPr>
      </w:pPr>
      <w:ins w:id="170" w:author="Authors" w:date="2024-04-25T10:59:00Z">
        <w:r>
          <w:t xml:space="preserve"> </w:t>
        </w:r>
      </w:ins>
    </w:p>
    <w:p w14:paraId="12805012" w14:textId="216F603F" w:rsidR="00F903CB" w:rsidRDefault="00BD468D">
      <w:ins w:id="171" w:author="Authors" w:date="2024-04-25T10:59:00Z">
        <w:r>
          <w:t>In contrast to studies relying primarily on food supplies, the Global Dietary Database (GDD)</w:t>
        </w:r>
        <w:r w:rsidR="00D9225D">
          <w:fldChar w:fldCharType="begin"/>
        </w:r>
        <w:r w:rsidR="00D9225D">
          <w:instrText xml:space="preserve"> HYPERLINK "https://www.zotero.org/google-docs/?WXNviy" \h </w:instrText>
        </w:r>
        <w:r w:rsidR="00D9225D">
          <w:fldChar w:fldCharType="separate"/>
        </w:r>
        <w:r>
          <w:rPr>
            <w:vertAlign w:val="superscript"/>
          </w:rPr>
          <w:t>20</w:t>
        </w:r>
        <w:r w:rsidR="00D9225D">
          <w:rPr>
            <w:vertAlign w:val="superscript"/>
          </w:rPr>
          <w:fldChar w:fldCharType="end"/>
        </w:r>
        <w:r>
          <w:t xml:space="preserve"> provides the only estimates of micronutrient </w:t>
        </w:r>
        <w:r>
          <w:rPr>
            <w:i/>
          </w:rPr>
          <w:t>intakes</w:t>
        </w:r>
        <w:r>
          <w:t xml:space="preserve">, using data from individual dietary intake surveys, household surveys, </w:t>
        </w:r>
        <w:r>
          <w:rPr>
            <w:i/>
          </w:rPr>
          <w:t>and</w:t>
        </w:r>
        <w:r>
          <w:t xml:space="preserve"> national food supplies.</w:t>
        </w:r>
        <w:r w:rsidR="00D9225D">
          <w:fldChar w:fldCharType="begin"/>
        </w:r>
        <w:r w:rsidR="00D9225D">
          <w:instrText xml:space="preserve"> HYPERLINK "https://www.zotero.org/google-docs/?3m3kYp" \h </w:instrText>
        </w:r>
        <w:r w:rsidR="00D9225D">
          <w:fldChar w:fldCharType="separate"/>
        </w:r>
        <w:r>
          <w:rPr>
            <w:vertAlign w:val="superscript"/>
          </w:rPr>
          <w:t>21,22</w:t>
        </w:r>
        <w:r w:rsidR="00D9225D">
          <w:rPr>
            <w:vertAlign w:val="superscript"/>
          </w:rPr>
          <w:fldChar w:fldCharType="end"/>
        </w:r>
      </w:ins>
      <w:r>
        <w:t xml:space="preserve"> For 10 years, the GDD has standardized and compiled individual-level dietary datasets from 185 countries for over 50 foods, beverages, and nutrients</w:t>
      </w:r>
      <w:del w:id="172" w:author="Authors" w:date="2024-04-25T10:59:00Z">
        <w:r w:rsidR="00D9225D">
          <w:delText>.</w:delText>
        </w:r>
        <w:r w:rsidR="00D9225D">
          <w:fldChar w:fldCharType="begin"/>
        </w:r>
        <w:r w:rsidR="00D9225D">
          <w:delInstrText xml:space="preserve"> HYPERLINK "https://www</w:delInstrText>
        </w:r>
        <w:r w:rsidR="00D9225D">
          <w:delInstrText xml:space="preserve">.zotero.org/google-docs/?kSugFs" \h </w:delInstrText>
        </w:r>
        <w:r w:rsidR="00D9225D">
          <w:fldChar w:fldCharType="separate"/>
        </w:r>
        <w:r w:rsidR="00D9225D">
          <w:rPr>
            <w:vertAlign w:val="superscript"/>
          </w:rPr>
          <w:delText>19,20</w:delText>
        </w:r>
        <w:r w:rsidR="00D9225D">
          <w:rPr>
            <w:vertAlign w:val="superscript"/>
          </w:rPr>
          <w:fldChar w:fldCharType="end"/>
        </w:r>
        <w:r w:rsidR="00D9225D">
          <w:delText xml:space="preserve"> Based on these data, researchers have estimated median intake levels of these dietary factors for age-sex sub-groups around the world through a Bayesian modeling approach. </w:delText>
        </w:r>
      </w:del>
      <w:ins w:id="173" w:author="Authors" w:date="2024-04-25T10:59:00Z">
        <w:r w:rsidR="00D9225D">
          <w:fldChar w:fldCharType="begin"/>
        </w:r>
        <w:r w:rsidR="00D9225D">
          <w:instrText xml:space="preserve"> HYPERLINK "https://www.zotero.org/google-docs/?2pS04S" \h </w:instrText>
        </w:r>
        <w:r w:rsidR="00D9225D">
          <w:fldChar w:fldCharType="separate"/>
        </w:r>
        <w:r>
          <w:rPr>
            <w:vertAlign w:val="superscript"/>
          </w:rPr>
          <w:t>20,22</w:t>
        </w:r>
        <w:r w:rsidR="00D9225D">
          <w:rPr>
            <w:vertAlign w:val="superscript"/>
          </w:rPr>
          <w:fldChar w:fldCharType="end"/>
        </w:r>
        <w:r>
          <w:t xml:space="preserve">, providing the best available data to understand the amount of nutrients actually </w:t>
        </w:r>
        <w:r>
          <w:rPr>
            <w:i/>
          </w:rPr>
          <w:t>consumed</w:t>
        </w:r>
        <w:r>
          <w:t xml:space="preserve"> by individuals, rather than </w:t>
        </w:r>
        <w:r>
          <w:rPr>
            <w:i/>
          </w:rPr>
          <w:t>available</w:t>
        </w:r>
        <w:r>
          <w:t xml:space="preserve"> for consumption. However, the GDD does not estimate micronutrient intake distributions or micronutrient requirements, which are needed to accurately estimate the prevalence of inadequate micronutrient intakes.</w:t>
        </w:r>
      </w:ins>
    </w:p>
    <w:p w14:paraId="5F8C787C" w14:textId="77777777" w:rsidR="00F903CB" w:rsidRDefault="00F903CB">
      <w:pPr>
        <w:pPrChange w:id="174" w:author="Authors" w:date="2024-04-25T10:59:00Z">
          <w:pPr>
            <w:ind w:firstLine="720"/>
          </w:pPr>
        </w:pPrChange>
      </w:pPr>
    </w:p>
    <w:p w14:paraId="48CC02B7" w14:textId="77777777" w:rsidR="00957831" w:rsidRDefault="00D9225D">
      <w:pPr>
        <w:rPr>
          <w:del w:id="175" w:author="Authors" w:date="2024-04-25T10:59:00Z"/>
        </w:rPr>
      </w:pPr>
      <w:del w:id="176" w:author="Authors" w:date="2024-04-25T10:59:00Z">
        <w:r>
          <w:delText>Yet, existing estimates of nutrient int</w:delText>
        </w:r>
        <w:r>
          <w:delText>ake or inadequacy do not fully account for a population’s intake distribution, which can lead to biased results. In general, population inadequacy is estimated based on a mean or median nutrient consumption level rather than a full distribution. Previous r</w:delText>
        </w:r>
        <w:r>
          <w:delText>esearch has shown that assuming a normal distribution or a uniformly skewed distribution around a mean or median leads to measurement error and biased results.</w:delText>
        </w:r>
        <w:r>
          <w:fldChar w:fldCharType="begin"/>
        </w:r>
        <w:r>
          <w:delInstrText xml:space="preserve"> HYPERLINK "https://www.zotero.org/google-docs/?y0Qd52" \h </w:delInstrText>
        </w:r>
        <w:r>
          <w:fldChar w:fldCharType="separate"/>
        </w:r>
        <w:r>
          <w:rPr>
            <w:vertAlign w:val="superscript"/>
          </w:rPr>
          <w:delText>21</w:delText>
        </w:r>
        <w:r>
          <w:rPr>
            <w:vertAlign w:val="superscript"/>
          </w:rPr>
          <w:fldChar w:fldCharType="end"/>
        </w:r>
        <w:r>
          <w:delText xml:space="preserve"> The resulting analyses could gre</w:delText>
        </w:r>
        <w:r>
          <w:delText>atly overestimate or underestimate inadequacy if the assumed shape is incorrect. Most analyses have relied on a simplified approach (known as the cut-point method) to assess inadequate intake, which does not require knowledge of the shape as long as specif</w:delText>
        </w:r>
        <w:r>
          <w:delText>ic criteria are met</w:delText>
        </w:r>
        <w:r>
          <w:fldChar w:fldCharType="begin"/>
        </w:r>
        <w:r>
          <w:delInstrText xml:space="preserve"> HYPERLINK "https://www.zotero.org/google-docs/?g9rBMT" \h </w:delInstrText>
        </w:r>
        <w:r>
          <w:fldChar w:fldCharType="separate"/>
        </w:r>
        <w:r>
          <w:rPr>
            <w:vertAlign w:val="superscript"/>
          </w:rPr>
          <w:delText>22</w:delText>
        </w:r>
        <w:r>
          <w:rPr>
            <w:vertAlign w:val="superscript"/>
          </w:rPr>
          <w:fldChar w:fldCharType="end"/>
        </w:r>
        <w:r>
          <w:delText>, but may provide less accurate results.</w:delText>
        </w:r>
        <w:r>
          <w:fldChar w:fldCharType="begin"/>
        </w:r>
        <w:r>
          <w:delInstrText xml:space="preserve"> HYPERLINK "https://www.zotero.org/google-docs/?Do5yb9" \h </w:delInstrText>
        </w:r>
        <w:r>
          <w:fldChar w:fldCharType="separate"/>
        </w:r>
        <w:r>
          <w:rPr>
            <w:vertAlign w:val="superscript"/>
          </w:rPr>
          <w:delText>23</w:delText>
        </w:r>
        <w:r>
          <w:rPr>
            <w:vertAlign w:val="superscript"/>
          </w:rPr>
          <w:fldChar w:fldCharType="end"/>
        </w:r>
        <w:r>
          <w:delText xml:space="preserve"> Although GBD does assume distribution shapes, their distributions ar</w:delText>
        </w:r>
        <w:r>
          <w:delText xml:space="preserve">e not modeled on a global scale and their methods are not publicly available. </w:delText>
        </w:r>
      </w:del>
    </w:p>
    <w:p w14:paraId="5590F84D" w14:textId="77777777" w:rsidR="00957831" w:rsidRDefault="00957831">
      <w:pPr>
        <w:ind w:firstLine="720"/>
        <w:rPr>
          <w:del w:id="177" w:author="Authors" w:date="2024-04-25T10:59:00Z"/>
        </w:rPr>
      </w:pPr>
    </w:p>
    <w:p w14:paraId="2AF724DC" w14:textId="60758584" w:rsidR="00F903CB" w:rsidRDefault="00BD468D">
      <w:r>
        <w:t xml:space="preserve">This manuscript provides a novel and reproducible approach to estimating </w:t>
      </w:r>
      <w:ins w:id="178" w:author="Authors" w:date="2024-04-25T10:59:00Z">
        <w:r>
          <w:t xml:space="preserve">the </w:t>
        </w:r>
      </w:ins>
      <w:r>
        <w:t xml:space="preserve">global </w:t>
      </w:r>
      <w:del w:id="179" w:author="Authors" w:date="2024-04-25T10:59:00Z">
        <w:r w:rsidR="00D9225D">
          <w:delText>nutrient inadequacy</w:delText>
        </w:r>
      </w:del>
      <w:ins w:id="180" w:author="Authors" w:date="2024-04-25T10:59:00Z">
        <w:r>
          <w:t>prevalence of inadequate micronutrient intakes</w:t>
        </w:r>
      </w:ins>
      <w:r>
        <w:t xml:space="preserve"> by accounting for </w:t>
      </w:r>
      <w:del w:id="181" w:author="Authors" w:date="2024-04-25T10:59:00Z">
        <w:r w:rsidR="00D9225D">
          <w:delText xml:space="preserve">greater nuance in </w:delText>
        </w:r>
      </w:del>
      <w:r>
        <w:t>the shapes of nutrient intake distributions</w:t>
      </w:r>
      <w:ins w:id="182" w:author="Authors" w:date="2024-04-25T10:59:00Z">
        <w:r>
          <w:t xml:space="preserve"> and using globally harmonized nutrient reference values</w:t>
        </w:r>
      </w:ins>
      <w:r>
        <w:t xml:space="preserve">. We seek to </w:t>
      </w:r>
      <w:del w:id="183" w:author="Authors" w:date="2024-04-25T10:59:00Z">
        <w:r w:rsidR="00D9225D">
          <w:delText>measure the adequacy of</w:delText>
        </w:r>
      </w:del>
      <w:ins w:id="184" w:author="Authors" w:date="2024-04-25T10:59:00Z">
        <w:r>
          <w:t>identify</w:t>
        </w:r>
      </w:ins>
      <w:r>
        <w:t xml:space="preserve"> dietary </w:t>
      </w:r>
      <w:del w:id="185" w:author="Authors" w:date="2024-04-25T10:59:00Z">
        <w:r w:rsidR="00D9225D">
          <w:delText xml:space="preserve">micronutrient intake to </w:delText>
        </w:r>
      </w:del>
      <w:ins w:id="186" w:author="Authors" w:date="2024-04-25T10:59:00Z">
        <w:r>
          <w:t xml:space="preserve">nutrient gaps in specific demographic groups and countries, as well as </w:t>
        </w:r>
      </w:ins>
      <w:r>
        <w:t xml:space="preserve">estimate the </w:t>
      </w:r>
      <w:del w:id="187" w:author="Authors" w:date="2024-04-25T10:59:00Z">
        <w:r w:rsidR="00D9225D">
          <w:delText>percentage of global sub-populations at risk of deficiency. Using intake distribution shapes developed by Passarelli et al.</w:delText>
        </w:r>
        <w:r w:rsidR="00D9225D">
          <w:fldChar w:fldCharType="begin"/>
        </w:r>
        <w:r w:rsidR="00D9225D">
          <w:delInstrText xml:space="preserve"> HYPERLINK "https://www.zotero.org/google-docs/?SsGNdQ" \h </w:delInstrText>
        </w:r>
        <w:r w:rsidR="00D9225D">
          <w:fldChar w:fldCharType="separate"/>
        </w:r>
        <w:r w:rsidR="00D9225D">
          <w:rPr>
            <w:vertAlign w:val="superscript"/>
          </w:rPr>
          <w:delText>21</w:delText>
        </w:r>
        <w:r w:rsidR="00D9225D">
          <w:rPr>
            <w:vertAlign w:val="superscript"/>
          </w:rPr>
          <w:fldChar w:fldCharType="end"/>
        </w:r>
        <w:r w:rsidR="00D9225D">
          <w:delText xml:space="preserve"> in combination with </w:delText>
        </w:r>
      </w:del>
      <w:ins w:id="188" w:author="Authors" w:date="2024-04-25T10:59:00Z">
        <w:r>
          <w:t xml:space="preserve">total global burden of </w:t>
        </w:r>
      </w:ins>
      <w:r>
        <w:t xml:space="preserve">dietary </w:t>
      </w:r>
      <w:del w:id="189" w:author="Authors" w:date="2024-04-25T10:59:00Z">
        <w:r w:rsidR="00D9225D">
          <w:delText>intake estimates from GDD</w:delText>
        </w:r>
        <w:r w:rsidR="00D9225D">
          <w:fldChar w:fldCharType="begin"/>
        </w:r>
        <w:r w:rsidR="00D9225D">
          <w:delInstrText xml:space="preserve"> HYPERLI</w:delInstrText>
        </w:r>
        <w:r w:rsidR="00D9225D">
          <w:delInstrText xml:space="preserve">NK "https://www.zotero.org/google-docs/?B59Tyw" \h </w:delInstrText>
        </w:r>
        <w:r w:rsidR="00D9225D">
          <w:fldChar w:fldCharType="separate"/>
        </w:r>
        <w:r w:rsidR="00D9225D">
          <w:rPr>
            <w:vertAlign w:val="superscript"/>
          </w:rPr>
          <w:delText>19</w:delText>
        </w:r>
        <w:r w:rsidR="00D9225D">
          <w:rPr>
            <w:vertAlign w:val="superscript"/>
          </w:rPr>
          <w:fldChar w:fldCharType="end"/>
        </w:r>
        <w:r w:rsidR="00D9225D">
          <w:delText>, we estimate the global prevalence of intake inadequacy</w:delText>
        </w:r>
      </w:del>
      <w:ins w:id="190" w:author="Authors" w:date="2024-04-25T10:59:00Z">
        <w:r>
          <w:t>micronutrient inadequacies</w:t>
        </w:r>
      </w:ins>
      <w:r>
        <w:t xml:space="preserve"> for 15 </w:t>
      </w:r>
      <w:ins w:id="191" w:author="Authors" w:date="2024-04-25T10:59:00Z">
        <w:r>
          <w:t xml:space="preserve">essential </w:t>
        </w:r>
      </w:ins>
      <w:r>
        <w:t>micronutrients</w:t>
      </w:r>
      <w:ins w:id="192" w:author="Authors" w:date="2024-04-25T10:59:00Z">
        <w:r>
          <w:t>. Once these micronutrient shortfalls are identified in global diets, this information can enable implementation partners, public health practitioners, and policy makers to prioritize interventions that will address these gaps</w:t>
        </w:r>
      </w:ins>
      <w:r>
        <w:t xml:space="preserve"> in </w:t>
      </w:r>
      <w:del w:id="193" w:author="Authors" w:date="2024-04-25T10:59:00Z">
        <w:r w:rsidR="00D9225D">
          <w:delText xml:space="preserve">34 subnational age and sex groups across 218 countries. We evaluate inadequacy using a globally harmonized set of </w:delText>
        </w:r>
      </w:del>
      <w:r>
        <w:t xml:space="preserve">dietary </w:t>
      </w:r>
      <w:del w:id="194" w:author="Authors" w:date="2024-04-25T10:59:00Z">
        <w:r w:rsidR="00D9225D">
          <w:delText>intake requirements developed by Allen et al.</w:delText>
        </w:r>
        <w:r w:rsidR="00D9225D">
          <w:fldChar w:fldCharType="begin"/>
        </w:r>
        <w:r w:rsidR="00D9225D">
          <w:delInstrText xml:space="preserve"> HYPERLINK "https://www.zotero.org/google-docs/?a9P9TJ" \h </w:delInstrText>
        </w:r>
        <w:r w:rsidR="00D9225D">
          <w:fldChar w:fldCharType="separate"/>
        </w:r>
        <w:r w:rsidR="00D9225D">
          <w:rPr>
            <w:vertAlign w:val="superscript"/>
          </w:rPr>
          <w:delText>24</w:delText>
        </w:r>
        <w:r w:rsidR="00D9225D">
          <w:rPr>
            <w:vertAlign w:val="superscript"/>
          </w:rPr>
          <w:fldChar w:fldCharType="end"/>
        </w:r>
        <w:r w:rsidR="00D9225D">
          <w:delText xml:space="preserve"> </w:delText>
        </w:r>
      </w:del>
      <w:ins w:id="195" w:author="Authors" w:date="2024-04-25T10:59:00Z">
        <w:r>
          <w:t>micronutrient intake.</w:t>
        </w:r>
      </w:ins>
    </w:p>
    <w:p w14:paraId="664DD068" w14:textId="77777777" w:rsidR="00F903CB" w:rsidRDefault="00BD468D">
      <w:pPr>
        <w:pStyle w:val="Heading2"/>
      </w:pPr>
      <w:bookmarkStart w:id="196" w:name="_2s8eyo1" w:colFirst="0" w:colLast="0"/>
      <w:bookmarkEnd w:id="196"/>
      <w:r>
        <w:t>2. Methods</w:t>
      </w:r>
    </w:p>
    <w:p w14:paraId="5241005E" w14:textId="77777777" w:rsidR="00F903CB" w:rsidRDefault="00BD468D">
      <w:pPr>
        <w:pStyle w:val="Heading3"/>
      </w:pPr>
      <w:bookmarkStart w:id="197" w:name="_17dp8vu" w:colFirst="0" w:colLast="0"/>
      <w:bookmarkEnd w:id="197"/>
      <w:r>
        <w:t>2.1 Overview</w:t>
      </w:r>
    </w:p>
    <w:p w14:paraId="22B80724" w14:textId="45508BB4" w:rsidR="00F903CB" w:rsidRDefault="00BD468D">
      <w:r>
        <w:t xml:space="preserve">We estimated </w:t>
      </w:r>
      <w:del w:id="198" w:author="Authors" w:date="2024-04-25T10:59:00Z">
        <w:r w:rsidR="00D9225D">
          <w:delText xml:space="preserve">nutrient </w:delText>
        </w:r>
      </w:del>
      <w:r>
        <w:t>intake inadequacies for 15 micronutrients (</w:t>
      </w:r>
      <w:r>
        <w:rPr>
          <w:b/>
        </w:rPr>
        <w:t xml:space="preserve">Table S1) </w:t>
      </w:r>
      <w:r>
        <w:t xml:space="preserve">across 34 subnational age-sex groups in </w:t>
      </w:r>
      <w:del w:id="199" w:author="Authors" w:date="2024-04-25T10:59:00Z">
        <w:r w:rsidR="00D9225D">
          <w:delText>218</w:delText>
        </w:r>
      </w:del>
      <w:ins w:id="200" w:author="Authors" w:date="2024-04-25T10:59:00Z">
        <w:r>
          <w:t>185</w:t>
        </w:r>
      </w:ins>
      <w:r>
        <w:t xml:space="preserve"> countries. This approach required understanding nutrient intake and requirement distributions for every subnational population globally</w:t>
      </w:r>
      <w:del w:id="201" w:author="Authors" w:date="2024-04-25T10:59:00Z">
        <w:r w:rsidR="00D9225D">
          <w:delText>.</w:delText>
        </w:r>
      </w:del>
      <w:ins w:id="202" w:author="Authors" w:date="2024-04-25T10:59:00Z">
        <w:r>
          <w:t xml:space="preserve"> (</w:t>
        </w:r>
        <w:r>
          <w:rPr>
            <w:b/>
          </w:rPr>
          <w:t>Figure 1</w:t>
        </w:r>
        <w:r>
          <w:t>).</w:t>
        </w:r>
      </w:ins>
      <w:r>
        <w:t xml:space="preserve"> We developed</w:t>
      </w:r>
      <w:ins w:id="203" w:author="Authors" w:date="2024-04-25T10:59:00Z">
        <w:r>
          <w:t xml:space="preserve"> these</w:t>
        </w:r>
      </w:ins>
      <w:r>
        <w:t xml:space="preserve"> subnational nutrient intake distributions using estimates of (1) distribution scale (i.e., intake median) from the Global Dietary Database </w:t>
      </w:r>
      <w:del w:id="204" w:author="Authors" w:date="2024-04-25T10:59:00Z">
        <w:r w:rsidR="00D9225D">
          <w:delText xml:space="preserve">(GDD) </w:delText>
        </w:r>
      </w:del>
      <w:r>
        <w:t xml:space="preserve">and (2) distribution shape (i.e., intake variability) from the </w:t>
      </w:r>
      <w:proofErr w:type="spellStart"/>
      <w:r>
        <w:t>nutriR</w:t>
      </w:r>
      <w:proofErr w:type="spellEnd"/>
      <w:r>
        <w:t xml:space="preserve"> database</w:t>
      </w:r>
      <w:del w:id="205" w:author="Authors" w:date="2024-04-25T10:59:00Z">
        <w:r w:rsidR="00D9225D">
          <w:delText>.</w:delText>
        </w:r>
      </w:del>
      <w:ins w:id="206" w:author="Authors" w:date="2024-04-25T10:59:00Z">
        <w:r>
          <w:t xml:space="preserve"> (</w:t>
        </w:r>
        <w:r>
          <w:rPr>
            <w:b/>
          </w:rPr>
          <w:t>Figure 1A</w:t>
        </w:r>
        <w:r>
          <w:t>).</w:t>
        </w:r>
      </w:ins>
      <w:r w:rsidR="00D9225D">
        <w:fldChar w:fldCharType="begin"/>
      </w:r>
      <w:r w:rsidR="00D9225D">
        <w:instrText xml:space="preserve"> HYPERLINK "https://www.zotero.org/google-docs/?</w:instrText>
      </w:r>
      <w:r w:rsidR="00D9225D">
        <w:instrText xml:space="preserve">Kuv8i5" \h </w:instrText>
      </w:r>
      <w:r w:rsidR="00D9225D">
        <w:fldChar w:fldCharType="separate"/>
      </w:r>
      <w:del w:id="207" w:author="Authors" w:date="2024-04-25T10:59:00Z">
        <w:r w:rsidR="00D9225D">
          <w:rPr>
            <w:vertAlign w:val="superscript"/>
          </w:rPr>
          <w:delText>21</w:delText>
        </w:r>
      </w:del>
      <w:ins w:id="208" w:author="Authors" w:date="2024-04-25T10:59:00Z">
        <w:r>
          <w:rPr>
            <w:vertAlign w:val="superscript"/>
          </w:rPr>
          <w:t>23</w:t>
        </w:r>
      </w:ins>
      <w:r w:rsidR="00D9225D">
        <w:rPr>
          <w:vertAlign w:val="superscript"/>
        </w:rPr>
        <w:fldChar w:fldCharType="end"/>
      </w:r>
      <w:r>
        <w:t xml:space="preserve"> We</w:t>
      </w:r>
      <w:ins w:id="209" w:author="Authors" w:date="2024-04-25T10:59:00Z">
        <w:r>
          <w:t xml:space="preserve"> then</w:t>
        </w:r>
      </w:ins>
      <w:r>
        <w:t xml:space="preserve"> developed subnational nutrient </w:t>
      </w:r>
      <w:r>
        <w:lastRenderedPageBreak/>
        <w:t>requirement distributions using the harmonized average requirements defined by Allen et al.</w:t>
      </w:r>
      <w:hyperlink r:id="rId8">
        <w:r>
          <w:rPr>
            <w:vertAlign w:val="superscript"/>
          </w:rPr>
          <w:t>24</w:t>
        </w:r>
      </w:hyperlink>
      <w:r>
        <w:t xml:space="preserve"> and common assumptions about the levels of requirement variability</w:t>
      </w:r>
      <w:del w:id="210" w:author="Authors" w:date="2024-04-25T10:59:00Z">
        <w:r w:rsidR="00D9225D">
          <w:delText>.</w:delText>
        </w:r>
      </w:del>
      <w:ins w:id="211" w:author="Authors" w:date="2024-04-25T10:59:00Z">
        <w:r>
          <w:t xml:space="preserve"> (</w:t>
        </w:r>
        <w:r>
          <w:rPr>
            <w:b/>
          </w:rPr>
          <w:t>Figure 1B</w:t>
        </w:r>
        <w:r>
          <w:t>).</w:t>
        </w:r>
      </w:ins>
      <w:r>
        <w:t xml:space="preserve"> We used the probability method</w:t>
      </w:r>
      <w:r w:rsidR="00D9225D">
        <w:fldChar w:fldCharType="begin"/>
      </w:r>
      <w:r w:rsidR="00D9225D">
        <w:instrText xml:space="preserve"> HYPERLINK "https://www.zotero.org/google-docs/?nIH4u4" \h </w:instrText>
      </w:r>
      <w:r w:rsidR="00D9225D">
        <w:fldChar w:fldCharType="separate"/>
      </w:r>
      <w:del w:id="212" w:author="Authors" w:date="2024-04-25T10:59:00Z">
        <w:r w:rsidR="00D9225D">
          <w:rPr>
            <w:vertAlign w:val="superscript"/>
          </w:rPr>
          <w:delText>23</w:delText>
        </w:r>
      </w:del>
      <w:ins w:id="213" w:author="Authors" w:date="2024-04-25T10:59:00Z">
        <w:r>
          <w:rPr>
            <w:vertAlign w:val="superscript"/>
          </w:rPr>
          <w:t>25</w:t>
        </w:r>
      </w:ins>
      <w:r w:rsidR="00D9225D">
        <w:rPr>
          <w:vertAlign w:val="superscript"/>
        </w:rPr>
        <w:fldChar w:fldCharType="end"/>
      </w:r>
      <w:r>
        <w:t xml:space="preserve"> to calculate intake inadequacies by comparing the derived intakes against the requirement distributions </w:t>
      </w:r>
      <w:ins w:id="214" w:author="Authors" w:date="2024-04-25T10:59:00Z">
        <w:r>
          <w:t>(</w:t>
        </w:r>
        <w:r>
          <w:rPr>
            <w:b/>
          </w:rPr>
          <w:t>Figure 1C</w:t>
        </w:r>
        <w:r>
          <w:t xml:space="preserve">) </w:t>
        </w:r>
      </w:ins>
      <w:r>
        <w:t>and calculated the number of people with intake adequacies using subnational human population size estimates from the World Bank.</w:t>
      </w:r>
      <w:r w:rsidR="00D9225D">
        <w:fldChar w:fldCharType="begin"/>
      </w:r>
      <w:r w:rsidR="00D9225D">
        <w:instrText xml:space="preserve"> HYPERLINK "https://www.zotero.org/google-docs/?bQ0PfV" \h </w:instrText>
      </w:r>
      <w:r w:rsidR="00D9225D">
        <w:fldChar w:fldCharType="separate"/>
      </w:r>
      <w:del w:id="215" w:author="Authors" w:date="2024-04-25T10:59:00Z">
        <w:r w:rsidR="00D9225D">
          <w:rPr>
            <w:vertAlign w:val="superscript"/>
          </w:rPr>
          <w:delText>25</w:delText>
        </w:r>
      </w:del>
      <w:ins w:id="216" w:author="Authors" w:date="2024-04-25T10:59:00Z">
        <w:r>
          <w:rPr>
            <w:vertAlign w:val="superscript"/>
          </w:rPr>
          <w:t>26</w:t>
        </w:r>
      </w:ins>
      <w:r w:rsidR="00D9225D">
        <w:rPr>
          <w:vertAlign w:val="superscript"/>
        </w:rPr>
        <w:fldChar w:fldCharType="end"/>
      </w:r>
      <w:r>
        <w:t xml:space="preserve"> All analyses were done using R</w:t>
      </w:r>
      <w:r w:rsidR="00D9225D">
        <w:fldChar w:fldCharType="begin"/>
      </w:r>
      <w:r w:rsidR="00D9225D">
        <w:instrText xml:space="preserve"> HYPERLINK "https://www.zotero.org/goo</w:instrText>
      </w:r>
      <w:r w:rsidR="00D9225D">
        <w:instrText xml:space="preserve">gle-docs/?ubrWwA" \h </w:instrText>
      </w:r>
      <w:r w:rsidR="00D9225D">
        <w:fldChar w:fldCharType="separate"/>
      </w:r>
      <w:del w:id="217" w:author="Authors" w:date="2024-04-25T10:59:00Z">
        <w:r w:rsidR="00D9225D">
          <w:rPr>
            <w:vertAlign w:val="superscript"/>
          </w:rPr>
          <w:delText>26</w:delText>
        </w:r>
      </w:del>
      <w:ins w:id="218" w:author="Authors" w:date="2024-04-25T10:59:00Z">
        <w:r>
          <w:rPr>
            <w:vertAlign w:val="superscript"/>
          </w:rPr>
          <w:t>27</w:t>
        </w:r>
      </w:ins>
      <w:r w:rsidR="00D9225D">
        <w:rPr>
          <w:vertAlign w:val="superscript"/>
        </w:rPr>
        <w:fldChar w:fldCharType="end"/>
      </w:r>
      <w:r>
        <w:t xml:space="preserve"> and all data and code are available on GitHub</w:t>
      </w:r>
      <w:del w:id="219" w:author="Authors" w:date="2024-04-25T10:59:00Z">
        <w:r w:rsidR="00D9225D">
          <w:delText xml:space="preserve"> here</w:delText>
        </w:r>
      </w:del>
      <w:r>
        <w:t xml:space="preserve">: </w:t>
      </w:r>
      <w:hyperlink r:id="rId9">
        <w:r>
          <w:rPr>
            <w:color w:val="1155CC"/>
            <w:u w:val="single"/>
          </w:rPr>
          <w:t>https://github.com/cfree14/global_intake_inadequacies</w:t>
        </w:r>
      </w:hyperlink>
      <w:r>
        <w:t xml:space="preserve">. An interactive R Shiny web application for exploring the results in detail is available here: </w:t>
      </w:r>
      <w:hyperlink r:id="rId10">
        <w:r>
          <w:rPr>
            <w:color w:val="1155CC"/>
            <w:u w:val="single"/>
          </w:rPr>
          <w:t>https://emlab-ucsb.shinyapps.io/global_intake_inadequacies/</w:t>
        </w:r>
      </w:hyperlink>
      <w:ins w:id="220" w:author="Authors" w:date="2024-04-25T10:59:00Z">
        <w:r>
          <w:t>. No funder played any role in this research.</w:t>
        </w:r>
      </w:ins>
    </w:p>
    <w:p w14:paraId="08F6C6A0" w14:textId="77777777" w:rsidR="00F903CB" w:rsidRDefault="00BD468D">
      <w:pPr>
        <w:pStyle w:val="Heading3"/>
      </w:pPr>
      <w:bookmarkStart w:id="221" w:name="_3rdcrjn" w:colFirst="0" w:colLast="0"/>
      <w:bookmarkEnd w:id="221"/>
      <w:r>
        <w:t>2.2 Defining subnational populations</w:t>
      </w:r>
    </w:p>
    <w:p w14:paraId="7E2E93BB" w14:textId="72D2CB23" w:rsidR="00F903CB" w:rsidRDefault="00D9225D">
      <w:del w:id="222" w:author="Authors" w:date="2024-04-25T10:59:00Z">
        <w:r>
          <w:delText>We defined countries and subpopulations based on estimates of human population size provided by the World Bank.</w:delText>
        </w:r>
        <w:r>
          <w:fldChar w:fldCharType="begin"/>
        </w:r>
        <w:r>
          <w:delInstrText xml:space="preserve"> HYPERLINK "https://www.zotero.org/google-docs/?1gn0kU" \h </w:delInstrText>
        </w:r>
        <w:r>
          <w:fldChar w:fldCharType="separate"/>
        </w:r>
        <w:r>
          <w:rPr>
            <w:vertAlign w:val="superscript"/>
          </w:rPr>
          <w:delText>25</w:delText>
        </w:r>
        <w:r>
          <w:rPr>
            <w:vertAlign w:val="superscript"/>
          </w:rPr>
          <w:fldChar w:fldCharType="end"/>
        </w:r>
        <w:r>
          <w:delText xml:space="preserve"> The World Bank estimates</w:delText>
        </w:r>
      </w:del>
      <w:ins w:id="223" w:author="Authors" w:date="2024-04-25T10:59:00Z">
        <w:r w:rsidR="00BD468D">
          <w:t>Using World Bank definitions, we estimated</w:t>
        </w:r>
      </w:ins>
      <w:r w:rsidR="00BD468D">
        <w:t xml:space="preserve"> human population size within 34 age-sex groups (males and females in 17 age groups: 0- to 80-yrs-old in 5-yr groups, plus an 80+ age group) for 218 countries or territories</w:t>
      </w:r>
      <w:del w:id="224" w:author="Authors" w:date="2024-04-25T10:59:00Z">
        <w:r>
          <w:delText>.</w:delText>
        </w:r>
      </w:del>
      <w:ins w:id="225" w:author="Authors" w:date="2024-04-25T10:59:00Z">
        <w:r w:rsidR="00BD468D">
          <w:t>.</w:t>
        </w:r>
        <w:r>
          <w:fldChar w:fldCharType="begin"/>
        </w:r>
        <w:r>
          <w:instrText xml:space="preserve"> HYPERLINK "https://www.zotero.org/</w:instrText>
        </w:r>
        <w:r>
          <w:instrText xml:space="preserve">google-docs/?1gn0kU" \h </w:instrText>
        </w:r>
        <w:r>
          <w:fldChar w:fldCharType="separate"/>
        </w:r>
        <w:r w:rsidR="00BD468D">
          <w:rPr>
            <w:vertAlign w:val="superscript"/>
          </w:rPr>
          <w:t>26</w:t>
        </w:r>
        <w:r>
          <w:rPr>
            <w:vertAlign w:val="superscript"/>
          </w:rPr>
          <w:fldChar w:fldCharType="end"/>
        </w:r>
      </w:ins>
      <w:r w:rsidR="00BD468D">
        <w:t xml:space="preserve"> We refer to these country-age-sex groups as subnational populations throughout this paper. We used estimates for 2018</w:t>
      </w:r>
      <w:ins w:id="226" w:author="Authors" w:date="2024-04-25T10:59:00Z">
        <w:r w:rsidR="00BD468D">
          <w:t>, when the global population was approximately 7.57 billion people (</w:t>
        </w:r>
        <w:r w:rsidR="00BD468D">
          <w:rPr>
            <w:b/>
          </w:rPr>
          <w:t>Figure S1)</w:t>
        </w:r>
        <w:r w:rsidR="00BD468D">
          <w:t>,</w:t>
        </w:r>
      </w:ins>
      <w:r w:rsidR="00BD468D">
        <w:t xml:space="preserve"> given that this is the most recent year with GDD data (described below). </w:t>
      </w:r>
      <w:del w:id="227" w:author="Authors" w:date="2024-04-25T10:59:00Z">
        <w:r>
          <w:delText>In 2018,</w:delText>
        </w:r>
      </w:del>
      <w:ins w:id="228" w:author="Authors" w:date="2024-04-25T10:59:00Z">
        <w:r w:rsidR="00BD468D">
          <w:t>The 185 countries with GDD data encompass 7.52 billion people (99.3% of</w:t>
        </w:r>
      </w:ins>
      <w:r w:rsidR="00BD468D">
        <w:t xml:space="preserve"> the global population</w:t>
      </w:r>
      <w:del w:id="229" w:author="Authors" w:date="2024-04-25T10:59:00Z">
        <w:r>
          <w:delText xml:space="preserve"> was approximately 7.57 billi</w:delText>
        </w:r>
        <w:r>
          <w:delText>on people (</w:delText>
        </w:r>
        <w:r>
          <w:rPr>
            <w:b/>
          </w:rPr>
          <w:delText>Figure S1A</w:delText>
        </w:r>
      </w:del>
      <w:r w:rsidR="00BD468D">
        <w:t>).</w:t>
      </w:r>
    </w:p>
    <w:p w14:paraId="5BE66232" w14:textId="1BC7FCCC" w:rsidR="00F903CB" w:rsidRDefault="00BD468D">
      <w:pPr>
        <w:pStyle w:val="Heading3"/>
      </w:pPr>
      <w:bookmarkStart w:id="230" w:name="_26in1rg" w:colFirst="0" w:colLast="0"/>
      <w:bookmarkEnd w:id="230"/>
      <w:r>
        <w:t xml:space="preserve">2.3 Defining subnational intake </w:t>
      </w:r>
      <w:del w:id="231" w:author="Authors" w:date="2024-04-25T10:59:00Z">
        <w:r w:rsidR="00D9225D">
          <w:delText>means</w:delText>
        </w:r>
      </w:del>
      <w:ins w:id="232" w:author="Authors" w:date="2024-04-25T10:59:00Z">
        <w:r>
          <w:t>medians</w:t>
        </w:r>
      </w:ins>
    </w:p>
    <w:p w14:paraId="3051FC58" w14:textId="195B630B" w:rsidR="00F903CB" w:rsidRDefault="00BD468D">
      <w:r>
        <w:t>We developed subnational nutrient intake distributions with median intakes equivalent to the</w:t>
      </w:r>
      <w:del w:id="233" w:author="Authors" w:date="2024-04-25T10:59:00Z">
        <w:r w:rsidR="00D9225D">
          <w:delText xml:space="preserve"> nutrient intake</w:delText>
        </w:r>
      </w:del>
      <w:r>
        <w:t xml:space="preserve"> estimates provided in the Global Dietary Database (GDD).</w:t>
      </w:r>
      <w:r w:rsidR="00D9225D">
        <w:fldChar w:fldCharType="begin"/>
      </w:r>
      <w:r w:rsidR="00D9225D">
        <w:instrText xml:space="preserve"> HYPERLINK "https://www.zotero.org/google-docs/?XJjQYr" \h </w:instrText>
      </w:r>
      <w:r w:rsidR="00D9225D">
        <w:fldChar w:fldCharType="separate"/>
      </w:r>
      <w:del w:id="234" w:author="Authors" w:date="2024-04-25T10:59:00Z">
        <w:r w:rsidR="00D9225D">
          <w:rPr>
            <w:vertAlign w:val="superscript"/>
          </w:rPr>
          <w:delText>19,27</w:delText>
        </w:r>
      </w:del>
      <w:ins w:id="235" w:author="Authors" w:date="2024-04-25T10:59:00Z">
        <w:r>
          <w:rPr>
            <w:vertAlign w:val="superscript"/>
          </w:rPr>
          <w:t>20,21</w:t>
        </w:r>
      </w:ins>
      <w:r w:rsidR="00D9225D">
        <w:rPr>
          <w:vertAlign w:val="superscript"/>
        </w:rPr>
        <w:fldChar w:fldCharType="end"/>
      </w:r>
      <w:r>
        <w:t xml:space="preserve">  The GDD uses datasets from </w:t>
      </w:r>
      <w:ins w:id="236" w:author="Authors" w:date="2024-04-25T10:59:00Z">
        <w:r>
          <w:t xml:space="preserve">household surveys and </w:t>
        </w:r>
      </w:ins>
      <w:r>
        <w:t>food balance sheets</w:t>
      </w:r>
      <w:del w:id="237" w:author="Authors" w:date="2024-04-25T10:59:00Z">
        <w:r w:rsidR="00D9225D">
          <w:delText xml:space="preserve"> and household surveys</w:delText>
        </w:r>
      </w:del>
      <w:r>
        <w:t xml:space="preserve"> to estimate the median intake of 17 micronutrients from 19 food and beverage categories (</w:t>
      </w:r>
      <w:r>
        <w:rPr>
          <w:b/>
        </w:rPr>
        <w:t>Table S2</w:t>
      </w:r>
      <w:r>
        <w:t xml:space="preserve">) </w:t>
      </w:r>
      <w:del w:id="238" w:author="Authors" w:date="2024-04-25T10:59:00Z">
        <w:r w:rsidR="00D9225D">
          <w:delText>to highly resolved subpopulations</w:delText>
        </w:r>
      </w:del>
      <w:ins w:id="239" w:author="Authors" w:date="2024-04-25T10:59:00Z">
        <w:r>
          <w:t>by subpopulation</w:t>
        </w:r>
      </w:ins>
      <w:r>
        <w:t xml:space="preserve"> in 185 countries from 1990-2018 (5-yr intervals 1990-2015). Subpopulations are defined by 44 age-sex groups, three levels of education (i.e., low, medium, and high), and two areas of residence (i.e., rural and urban). </w:t>
      </w:r>
      <w:del w:id="240" w:author="Authors" w:date="2024-04-25T10:59:00Z">
        <w:r w:rsidR="00D9225D">
          <w:delText xml:space="preserve">We assumed that the nutrient intakes of 33 small or </w:delText>
        </w:r>
        <w:r w:rsidR="00D9225D">
          <w:delText>data-deficient countries without GDD intake estimates were equivalent to those of their most similar geographic neighbor (</w:delText>
        </w:r>
        <w:r w:rsidR="00D9225D">
          <w:rPr>
            <w:b/>
          </w:rPr>
          <w:delText>Figure S2; Table S3</w:delText>
        </w:r>
        <w:r w:rsidR="00D9225D">
          <w:delText xml:space="preserve">). </w:delText>
        </w:r>
      </w:del>
      <w:r>
        <w:t>We excluded two nutrients from the analysis: (1) potassium, which does not have accepted average requirement levels, and (2) vitamin D, which is highly geographically variable because the average requirement levels can be met through sun exposure rather than dietary intake.</w:t>
      </w:r>
      <w:r w:rsidR="00D9225D">
        <w:fldChar w:fldCharType="begin"/>
      </w:r>
      <w:r w:rsidR="00D9225D">
        <w:instrText xml:space="preserve"> HYPERLINK "https://www.zotero.org/google-docs/?yZvupo" \h </w:instrText>
      </w:r>
      <w:r w:rsidR="00D9225D">
        <w:fldChar w:fldCharType="separate"/>
      </w:r>
      <w:del w:id="241" w:author="Authors" w:date="2024-04-25T10:59:00Z">
        <w:r w:rsidR="00D9225D">
          <w:rPr>
            <w:vertAlign w:val="superscript"/>
          </w:rPr>
          <w:delText>24</w:delText>
        </w:r>
      </w:del>
      <w:ins w:id="242" w:author="Authors" w:date="2024-04-25T10:59:00Z">
        <w:r>
          <w:rPr>
            <w:vertAlign w:val="superscript"/>
          </w:rPr>
          <w:t>28</w:t>
        </w:r>
      </w:ins>
      <w:r w:rsidR="00D9225D">
        <w:rPr>
          <w:vertAlign w:val="superscript"/>
        </w:rPr>
        <w:fldChar w:fldCharType="end"/>
      </w:r>
      <w:r>
        <w:t xml:space="preserve"> This leaves 15 micronutrients (9 vitamins and 6 minerals) available for analysis (</w:t>
      </w:r>
      <w:r>
        <w:rPr>
          <w:b/>
        </w:rPr>
        <w:t>Table S1)</w:t>
      </w:r>
      <w:r>
        <w:t xml:space="preserve">. We defined median intakes </w:t>
      </w:r>
      <w:del w:id="243" w:author="Authors" w:date="2024-04-25T10:59:00Z">
        <w:r w:rsidR="00D9225D">
          <w:delText>by</w:delText>
        </w:r>
      </w:del>
      <w:ins w:id="244" w:author="Authors" w:date="2024-04-25T10:59:00Z">
        <w:r>
          <w:t>for each</w:t>
        </w:r>
      </w:ins>
      <w:r>
        <w:t xml:space="preserve"> age-sex group </w:t>
      </w:r>
      <w:del w:id="245" w:author="Authors" w:date="2024-04-25T10:59:00Z">
        <w:r w:rsidR="00D9225D">
          <w:delText>averaged</w:delText>
        </w:r>
      </w:del>
      <w:ins w:id="246" w:author="Authors" w:date="2024-04-25T10:59:00Z">
        <w:r>
          <w:t>using the GDD-provided average</w:t>
        </w:r>
      </w:ins>
      <w:r>
        <w:t xml:space="preserve"> across areas of residence and levels of education. We then averaged these intake estimates to match the </w:t>
      </w:r>
      <w:ins w:id="247" w:author="Authors" w:date="2024-04-25T10:59:00Z">
        <w:r>
          <w:t xml:space="preserve">34 </w:t>
        </w:r>
      </w:ins>
      <w:r>
        <w:t xml:space="preserve">age groups used in the Word Bank human population data following </w:t>
      </w:r>
      <w:r>
        <w:rPr>
          <w:b/>
        </w:rPr>
        <w:t xml:space="preserve">Table </w:t>
      </w:r>
      <w:del w:id="248" w:author="Authors" w:date="2024-04-25T10:59:00Z">
        <w:r w:rsidR="00D9225D">
          <w:rPr>
            <w:b/>
          </w:rPr>
          <w:delText>S4</w:delText>
        </w:r>
      </w:del>
      <w:ins w:id="249" w:author="Authors" w:date="2024-04-25T10:59:00Z">
        <w:r>
          <w:rPr>
            <w:b/>
          </w:rPr>
          <w:t>S3</w:t>
        </w:r>
      </w:ins>
      <w:r>
        <w:t xml:space="preserve">. Finally, to account for the supply of calcium </w:t>
      </w:r>
      <w:del w:id="250" w:author="Authors" w:date="2024-04-25T10:59:00Z">
        <w:r w:rsidR="00D9225D">
          <w:delText>in</w:delText>
        </w:r>
      </w:del>
      <w:ins w:id="251" w:author="Authors" w:date="2024-04-25T10:59:00Z">
        <w:r>
          <w:t>and magnesium in drinking</w:t>
        </w:r>
      </w:ins>
      <w:r>
        <w:t xml:space="preserve"> water, we </w:t>
      </w:r>
      <w:del w:id="252" w:author="Authors" w:date="2024-04-25T10:59:00Z">
        <w:r w:rsidR="00D9225D">
          <w:delText>added an additional 71.4 mg of calcium to every</w:delText>
        </w:r>
      </w:del>
      <w:ins w:id="253" w:author="Authors" w:date="2024-04-25T10:59:00Z">
        <w:r>
          <w:t>assumed that all people consume their daily adequate</w:t>
        </w:r>
      </w:ins>
      <w:r>
        <w:t xml:space="preserve"> intake </w:t>
      </w:r>
      <w:del w:id="254" w:author="Authors" w:date="2024-04-25T10:59:00Z">
        <w:r w:rsidR="00D9225D">
          <w:delText xml:space="preserve">estimate. This is based on an assumption of 1.7 L of daily </w:delText>
        </w:r>
      </w:del>
      <w:ins w:id="255" w:author="Authors" w:date="2024-04-25T10:59:00Z">
        <w:r>
          <w:t xml:space="preserve">of drinking </w:t>
        </w:r>
      </w:ins>
      <w:r>
        <w:t xml:space="preserve">water </w:t>
      </w:r>
      <w:del w:id="256" w:author="Authors" w:date="2024-04-25T10:59:00Z">
        <w:r w:rsidR="00D9225D">
          <w:delText>intake with</w:delText>
        </w:r>
      </w:del>
      <w:ins w:id="257" w:author="Authors" w:date="2024-04-25T10:59:00Z">
        <w:r>
          <w:t>and that this water has</w:t>
        </w:r>
      </w:ins>
      <w:r>
        <w:t xml:space="preserve"> an average </w:t>
      </w:r>
      <w:del w:id="258" w:author="Authors" w:date="2024-04-25T10:59:00Z">
        <w:r w:rsidR="00D9225D">
          <w:delText xml:space="preserve">calcium </w:delText>
        </w:r>
      </w:del>
      <w:r>
        <w:t xml:space="preserve">concentration of </w:t>
      </w:r>
      <w:del w:id="259" w:author="Authors" w:date="2024-04-25T10:59:00Z">
        <w:r w:rsidR="00D9225D">
          <w:delText>42</w:delText>
        </w:r>
      </w:del>
      <w:ins w:id="260" w:author="Authors" w:date="2024-04-25T10:59:00Z">
        <w:r>
          <w:t>46 mg of calcium and 16</w:t>
        </w:r>
      </w:ins>
      <w:r>
        <w:t xml:space="preserve"> mg</w:t>
      </w:r>
      <w:del w:id="261" w:author="Authors" w:date="2024-04-25T10:59:00Z">
        <w:r w:rsidR="00D9225D">
          <w:delText>/L.</w:delText>
        </w:r>
        <w:r w:rsidR="00D9225D">
          <w:fldChar w:fldCharType="begin"/>
        </w:r>
        <w:r w:rsidR="00D9225D">
          <w:delInstrText xml:space="preserve"> HYPERLINK "https</w:delInstrText>
        </w:r>
        <w:r w:rsidR="00D9225D">
          <w:delInstrText xml:space="preserve">://www.zotero.org/google-docs/?jnOkPk" \h </w:delInstrText>
        </w:r>
        <w:r w:rsidR="00D9225D">
          <w:fldChar w:fldCharType="separate"/>
        </w:r>
        <w:r w:rsidR="00D9225D">
          <w:rPr>
            <w:vertAlign w:val="superscript"/>
          </w:rPr>
          <w:delText>8</w:delText>
        </w:r>
        <w:r w:rsidR="00D9225D">
          <w:rPr>
            <w:vertAlign w:val="superscript"/>
          </w:rPr>
          <w:fldChar w:fldCharType="end"/>
        </w:r>
      </w:del>
      <w:ins w:id="262" w:author="Authors" w:date="2024-04-25T10:59:00Z">
        <w:r>
          <w:t xml:space="preserve"> of magnesium per liter. Age- and sex-specific adequate intakes are from IOM</w:t>
        </w:r>
        <w:r w:rsidR="00D9225D">
          <w:fldChar w:fldCharType="begin"/>
        </w:r>
        <w:r w:rsidR="00D9225D">
          <w:instrText xml:space="preserve"> HYPERLINK "https://www.zotero.org/google-docs/?cSk2z1" \h </w:instrText>
        </w:r>
        <w:r w:rsidR="00D9225D">
          <w:fldChar w:fldCharType="separate"/>
        </w:r>
        <w:r>
          <w:rPr>
            <w:vertAlign w:val="superscript"/>
          </w:rPr>
          <w:t>29</w:t>
        </w:r>
        <w:r w:rsidR="00D9225D">
          <w:rPr>
            <w:vertAlign w:val="superscript"/>
          </w:rPr>
          <w:fldChar w:fldCharType="end"/>
        </w:r>
        <w:r>
          <w:t xml:space="preserve"> and calcium and magnesium concentrations are the average of global water sources from WHO</w:t>
        </w:r>
        <w:r w:rsidR="00D9225D">
          <w:fldChar w:fldCharType="begin"/>
        </w:r>
        <w:r w:rsidR="00D9225D">
          <w:instrText xml:space="preserve"> HYPERLINK "https://www.zotero.org/google-docs/?oD1s6O" \h </w:instrText>
        </w:r>
        <w:r w:rsidR="00D9225D">
          <w:fldChar w:fldCharType="separate"/>
        </w:r>
        <w:r>
          <w:rPr>
            <w:vertAlign w:val="superscript"/>
          </w:rPr>
          <w:t>30</w:t>
        </w:r>
        <w:r w:rsidR="00D9225D">
          <w:rPr>
            <w:vertAlign w:val="superscript"/>
          </w:rPr>
          <w:fldChar w:fldCharType="end"/>
        </w:r>
        <w:r>
          <w:t xml:space="preserve">. </w:t>
        </w:r>
      </w:ins>
      <w:r>
        <w:t xml:space="preserve"> </w:t>
      </w:r>
    </w:p>
    <w:p w14:paraId="544A9030" w14:textId="77777777" w:rsidR="00F903CB" w:rsidRDefault="00BD468D">
      <w:pPr>
        <w:pStyle w:val="Heading3"/>
      </w:pPr>
      <w:bookmarkStart w:id="263" w:name="_lnxbz9" w:colFirst="0" w:colLast="0"/>
      <w:bookmarkEnd w:id="263"/>
      <w:r>
        <w:t>2.4 Defining subnational intake shapes</w:t>
      </w:r>
    </w:p>
    <w:p w14:paraId="4B8A6192" w14:textId="2B7C0AAA" w:rsidR="00F903CB" w:rsidRDefault="00BD468D">
      <w:r>
        <w:t xml:space="preserve">We defined the shape of each subnational nutrient intake distribution using estimates of subnational nutrient intake shapes provided in the </w:t>
      </w:r>
      <w:proofErr w:type="spellStart"/>
      <w:r>
        <w:t>nutriR</w:t>
      </w:r>
      <w:proofErr w:type="spellEnd"/>
      <w:r>
        <w:t xml:space="preserve"> database.</w:t>
      </w:r>
      <w:r w:rsidR="00D9225D">
        <w:fldChar w:fldCharType="begin"/>
      </w:r>
      <w:r w:rsidR="00D9225D">
        <w:instrText xml:space="preserve"> HYPERLINK "https://www.zotero.org/google-docs/?HLKY9B" \h </w:instrText>
      </w:r>
      <w:r w:rsidR="00D9225D">
        <w:fldChar w:fldCharType="separate"/>
      </w:r>
      <w:del w:id="264" w:author="Authors" w:date="2024-04-25T10:59:00Z">
        <w:r w:rsidR="00D9225D">
          <w:rPr>
            <w:vertAlign w:val="superscript"/>
          </w:rPr>
          <w:delText>21,28</w:delText>
        </w:r>
      </w:del>
      <w:ins w:id="265" w:author="Authors" w:date="2024-04-25T10:59:00Z">
        <w:r>
          <w:rPr>
            <w:vertAlign w:val="superscript"/>
          </w:rPr>
          <w:t>23,31</w:t>
        </w:r>
      </w:ins>
      <w:r w:rsidR="00D9225D">
        <w:rPr>
          <w:vertAlign w:val="superscript"/>
        </w:rPr>
        <w:fldChar w:fldCharType="end"/>
      </w:r>
      <w:r>
        <w:t xml:space="preserve"> </w:t>
      </w:r>
      <w:proofErr w:type="spellStart"/>
      <w:r>
        <w:t>Passarelli</w:t>
      </w:r>
      <w:proofErr w:type="spellEnd"/>
      <w:r>
        <w:t xml:space="preserve"> et al.</w:t>
      </w:r>
      <w:r w:rsidR="00D9225D">
        <w:fldChar w:fldCharType="begin"/>
      </w:r>
      <w:r w:rsidR="00D9225D">
        <w:instrText xml:space="preserve"> HYPERLINK "https://www.zotero.org/google-docs/?dPR9v5" \h </w:instrText>
      </w:r>
      <w:r w:rsidR="00D9225D">
        <w:fldChar w:fldCharType="separate"/>
      </w:r>
      <w:del w:id="266" w:author="Authors" w:date="2024-04-25T10:59:00Z">
        <w:r w:rsidR="00D9225D">
          <w:rPr>
            <w:vertAlign w:val="superscript"/>
          </w:rPr>
          <w:delText>21</w:delText>
        </w:r>
      </w:del>
      <w:ins w:id="267" w:author="Authors" w:date="2024-04-25T10:59:00Z">
        <w:r>
          <w:rPr>
            <w:vertAlign w:val="superscript"/>
          </w:rPr>
          <w:t>23</w:t>
        </w:r>
      </w:ins>
      <w:r w:rsidR="00D9225D">
        <w:rPr>
          <w:vertAlign w:val="superscript"/>
        </w:rPr>
        <w:fldChar w:fldCharType="end"/>
      </w:r>
      <w:r>
        <w:t xml:space="preserve"> </w:t>
      </w:r>
      <w:r>
        <w:lastRenderedPageBreak/>
        <w:t xml:space="preserve">assembled a database of dietary recall surveys from 31 countries and used this database to construct statistical distributions -- either log-normal or gamma distributions -- that describe usual intakes for 51 nutrients. </w:t>
      </w:r>
      <w:ins w:id="268" w:author="Authors" w:date="2024-04-25T10:59:00Z">
        <w:r>
          <w:t>The 31 countries were selected for inclusion</w:t>
        </w:r>
        <w:r>
          <w:rPr>
            <w:rFonts w:ascii="Arial Unicode MS" w:eastAsia="Arial Unicode MS" w:hAnsi="Arial Unicode MS" w:cs="Arial Unicode MS"/>
          </w:rPr>
          <w:t xml:space="preserve"> based on whether there was an available dataset with (1) individual-level dietary data, (2) calculated nutrient-level data, (3) ≥2 days of dietary intake (for at least some participants), (4) data based on a 24-hour recall or diet record/food diary, and (5) a sample size &gt;200 people.</w:t>
        </w:r>
        <w:r w:rsidR="00D9225D">
          <w:fldChar w:fldCharType="begin"/>
        </w:r>
        <w:r w:rsidR="00D9225D">
          <w:instrText xml:space="preserve"> HYPERLINK "https://www.zotero.org/google-docs/?4JR5Aa" \h </w:instrText>
        </w:r>
        <w:r w:rsidR="00D9225D">
          <w:fldChar w:fldCharType="separate"/>
        </w:r>
        <w:r>
          <w:rPr>
            <w:vertAlign w:val="superscript"/>
          </w:rPr>
          <w:t>23</w:t>
        </w:r>
        <w:r w:rsidR="00D9225D">
          <w:rPr>
            <w:vertAlign w:val="superscript"/>
          </w:rPr>
          <w:fldChar w:fldCharType="end"/>
        </w:r>
        <w:r>
          <w:t xml:space="preserve"> </w:t>
        </w:r>
      </w:ins>
      <w:r>
        <w:t>Due to limitations in the coverage of dietary recall surveys, distribution shapes are not available for all subnational groups, even within the 31 countries with data. Thus, we matched every subnational group evaluated in this paper with the shape parameters of the most similar subnational group with data. We performed this matching with preference for shape parameters from: (1) the actual subpopulation (“known”); (2) the nearest age-group within the country and sex (“nearest age group”); (3) the corresponding age-group from the opposite sex within a country (“opposite sex”); and (4) the corresponding age-sex group from the country with the most similar nutrient intakes to the country of interest (“most similar country”). We identified the country with the most similar nutrient intakes to the country of interest as the country with the smallest Euclidean distance in a dissimilarity matrix computed using the 2018 national nutrient intakes estimated in the GDD (</w:t>
      </w:r>
      <w:r>
        <w:rPr>
          <w:b/>
        </w:rPr>
        <w:t xml:space="preserve">Figure </w:t>
      </w:r>
      <w:del w:id="269" w:author="Authors" w:date="2024-04-25T10:59:00Z">
        <w:r w:rsidR="00D9225D">
          <w:rPr>
            <w:b/>
          </w:rPr>
          <w:delText>S3</w:delText>
        </w:r>
      </w:del>
      <w:ins w:id="270" w:author="Authors" w:date="2024-04-25T10:59:00Z">
        <w:r>
          <w:rPr>
            <w:b/>
          </w:rPr>
          <w:t>S2</w:t>
        </w:r>
      </w:ins>
      <w:r>
        <w:t xml:space="preserve">); in other words, the country with the most similar nutrient intakes in multivariate space. </w:t>
      </w:r>
      <w:r>
        <w:rPr>
          <w:b/>
        </w:rPr>
        <w:t xml:space="preserve">Figure </w:t>
      </w:r>
      <w:del w:id="271" w:author="Authors" w:date="2024-04-25T10:59:00Z">
        <w:r w:rsidR="00D9225D">
          <w:rPr>
            <w:b/>
          </w:rPr>
          <w:delText>S4</w:delText>
        </w:r>
      </w:del>
      <w:ins w:id="272" w:author="Authors" w:date="2024-04-25T10:59:00Z">
        <w:r>
          <w:rPr>
            <w:b/>
          </w:rPr>
          <w:t>S3</w:t>
        </w:r>
      </w:ins>
      <w:r>
        <w:t xml:space="preserve"> illustrates the extent and sources of borrowed shape information.</w:t>
      </w:r>
    </w:p>
    <w:p w14:paraId="16CDF99B" w14:textId="77777777" w:rsidR="00F903CB" w:rsidRDefault="00BD468D">
      <w:pPr>
        <w:pStyle w:val="Heading3"/>
      </w:pPr>
      <w:bookmarkStart w:id="273" w:name="_35nkun2" w:colFirst="0" w:colLast="0"/>
      <w:bookmarkEnd w:id="273"/>
      <w:r>
        <w:t>2.5 Defining subnational intake distributions</w:t>
      </w:r>
    </w:p>
    <w:p w14:paraId="76ED616F" w14:textId="2E811005" w:rsidR="00F903CB" w:rsidRDefault="00BD468D">
      <w:r>
        <w:t>We specified the final usual intake distribution for each subnational group using its median value and matched shape parameters</w:t>
      </w:r>
      <w:del w:id="274" w:author="Authors" w:date="2024-04-25T10:59:00Z">
        <w:r w:rsidR="00D9225D">
          <w:delText>.</w:delText>
        </w:r>
      </w:del>
      <w:ins w:id="275" w:author="Authors" w:date="2024-04-25T10:59:00Z">
        <w:r>
          <w:t xml:space="preserve"> (</w:t>
        </w:r>
        <w:r>
          <w:rPr>
            <w:b/>
          </w:rPr>
          <w:t>Figure 1A</w:t>
        </w:r>
        <w:r>
          <w:t>).</w:t>
        </w:r>
      </w:ins>
      <w:r>
        <w:t xml:space="preserve"> The matched shape parameters describe the variability of each distribution but produce different medians than those prescribed by the GDD estimates. Therefore, we shifted the shape parameters to match the GDD median while maintaining the variability described by the matched shape parameters. For intake distributions parameterized using a log-normal distribution, we maintained the variability parameter, </w:t>
      </w:r>
      <w:r>
        <w:rPr>
          <w:i/>
        </w:rPr>
        <w:t>σ</w:t>
      </w:r>
      <w:r>
        <w:t xml:space="preserve">, and shifted the centrality parameter, </w:t>
      </w:r>
      <w:r>
        <w:rPr>
          <w:i/>
        </w:rPr>
        <w:t>µ</w:t>
      </w:r>
      <w:r>
        <w:t xml:space="preserve">. For intake distributions parameterized using a gamma distribution, we maintained the variability parameter, </w:t>
      </w:r>
      <w:r>
        <w:rPr>
          <w:i/>
        </w:rPr>
        <w:t>α</w:t>
      </w:r>
      <w:r>
        <w:t xml:space="preserve">, and shifted the centrality parameter, </w:t>
      </w:r>
      <w:r>
        <w:rPr>
          <w:i/>
        </w:rPr>
        <w:t>β</w:t>
      </w:r>
      <w:r>
        <w:t xml:space="preserve">. The shifted parameters were derived analytically for the log-normal distribution and numerically for the gamma distribution using the </w:t>
      </w:r>
      <w:proofErr w:type="spellStart"/>
      <w:r>
        <w:rPr>
          <w:i/>
        </w:rPr>
        <w:t>shift_dist</w:t>
      </w:r>
      <w:proofErr w:type="spellEnd"/>
      <w:r>
        <w:rPr>
          <w:i/>
        </w:rPr>
        <w:t xml:space="preserve">() </w:t>
      </w:r>
      <w:r>
        <w:t xml:space="preserve">function in the </w:t>
      </w:r>
      <w:proofErr w:type="spellStart"/>
      <w:r>
        <w:rPr>
          <w:i/>
        </w:rPr>
        <w:t>nutriR</w:t>
      </w:r>
      <w:proofErr w:type="spellEnd"/>
      <w:r>
        <w:t xml:space="preserve"> package.</w:t>
      </w:r>
      <w:r w:rsidR="00D9225D">
        <w:fldChar w:fldCharType="begin"/>
      </w:r>
      <w:r w:rsidR="00D9225D">
        <w:instrText xml:space="preserve"> H</w:instrText>
      </w:r>
      <w:r w:rsidR="00D9225D">
        <w:instrText xml:space="preserve">YPERLINK "https://www.zotero.org/google-docs/?4nWweg" \h </w:instrText>
      </w:r>
      <w:r w:rsidR="00D9225D">
        <w:fldChar w:fldCharType="separate"/>
      </w:r>
      <w:del w:id="276" w:author="Authors" w:date="2024-04-25T10:59:00Z">
        <w:r w:rsidR="00D9225D">
          <w:rPr>
            <w:vertAlign w:val="superscript"/>
          </w:rPr>
          <w:delText>28</w:delText>
        </w:r>
      </w:del>
      <w:ins w:id="277" w:author="Authors" w:date="2024-04-25T10:59:00Z">
        <w:r>
          <w:rPr>
            <w:vertAlign w:val="superscript"/>
          </w:rPr>
          <w:t>31</w:t>
        </w:r>
      </w:ins>
      <w:r w:rsidR="00D9225D">
        <w:rPr>
          <w:vertAlign w:val="superscript"/>
        </w:rPr>
        <w:fldChar w:fldCharType="end"/>
      </w:r>
      <w:r>
        <w:t xml:space="preserve"> See </w:t>
      </w:r>
      <w:r>
        <w:rPr>
          <w:b/>
        </w:rPr>
        <w:t xml:space="preserve">Figure </w:t>
      </w:r>
      <w:del w:id="278" w:author="Authors" w:date="2024-04-25T10:59:00Z">
        <w:r w:rsidR="00D9225D">
          <w:rPr>
            <w:b/>
          </w:rPr>
          <w:delText>S5</w:delText>
        </w:r>
      </w:del>
      <w:ins w:id="279" w:author="Authors" w:date="2024-04-25T10:59:00Z">
        <w:r>
          <w:rPr>
            <w:b/>
          </w:rPr>
          <w:t>S4</w:t>
        </w:r>
      </w:ins>
      <w:r>
        <w:t xml:space="preserve"> for a conceptual illustration of these distribution shifts.</w:t>
      </w:r>
    </w:p>
    <w:p w14:paraId="0BBFCD06" w14:textId="77777777" w:rsidR="00F903CB" w:rsidRDefault="00BD468D">
      <w:pPr>
        <w:pStyle w:val="Heading3"/>
      </w:pPr>
      <w:bookmarkStart w:id="280" w:name="_1ksv4uv" w:colFirst="0" w:colLast="0"/>
      <w:bookmarkEnd w:id="280"/>
      <w:r>
        <w:t>2.6 Estimating subnational intake inadequacy</w:t>
      </w:r>
    </w:p>
    <w:p w14:paraId="58290FA8" w14:textId="62ADCC89" w:rsidR="00F903CB" w:rsidRDefault="00BD468D">
      <w:r>
        <w:t>We estimated the prevalence of intake inadequacy, also known as summary exposure value (SEV), using the probability method</w:t>
      </w:r>
      <w:r w:rsidR="00D9225D">
        <w:fldChar w:fldCharType="begin"/>
      </w:r>
      <w:r w:rsidR="00D9225D">
        <w:instrText xml:space="preserve"> HYPERLINK "https://www.zotero.org/google-docs/?tPSsRz" \h </w:instrText>
      </w:r>
      <w:r w:rsidR="00D9225D">
        <w:fldChar w:fldCharType="separate"/>
      </w:r>
      <w:del w:id="281" w:author="Authors" w:date="2024-04-25T10:59:00Z">
        <w:r w:rsidR="00D9225D">
          <w:rPr>
            <w:vertAlign w:val="superscript"/>
          </w:rPr>
          <w:delText>23</w:delText>
        </w:r>
      </w:del>
      <w:ins w:id="282" w:author="Authors" w:date="2024-04-25T10:59:00Z">
        <w:r>
          <w:rPr>
            <w:vertAlign w:val="superscript"/>
          </w:rPr>
          <w:t>25</w:t>
        </w:r>
      </w:ins>
      <w:r w:rsidR="00D9225D">
        <w:rPr>
          <w:vertAlign w:val="superscript"/>
        </w:rPr>
        <w:fldChar w:fldCharType="end"/>
      </w:r>
      <w:r>
        <w:t xml:space="preserve"> as implemented in the </w:t>
      </w:r>
      <w:proofErr w:type="spellStart"/>
      <w:r>
        <w:rPr>
          <w:i/>
        </w:rPr>
        <w:t>nutriR</w:t>
      </w:r>
      <w:proofErr w:type="spellEnd"/>
      <w:r>
        <w:rPr>
          <w:i/>
        </w:rPr>
        <w:t xml:space="preserve"> </w:t>
      </w:r>
      <w:r>
        <w:t>package.</w:t>
      </w:r>
      <w:r w:rsidR="00D9225D">
        <w:fldChar w:fldCharType="begin"/>
      </w:r>
      <w:r w:rsidR="00D9225D">
        <w:instrText xml:space="preserve"> HYPERLINK "https://www.zotero.org/google-docs/?fz4OWK" \h </w:instrText>
      </w:r>
      <w:r w:rsidR="00D9225D">
        <w:fldChar w:fldCharType="separate"/>
      </w:r>
      <w:del w:id="283" w:author="Authors" w:date="2024-04-25T10:59:00Z">
        <w:r w:rsidR="00D9225D">
          <w:rPr>
            <w:vertAlign w:val="superscript"/>
          </w:rPr>
          <w:delText>28</w:delText>
        </w:r>
      </w:del>
      <w:ins w:id="284" w:author="Authors" w:date="2024-04-25T10:59:00Z">
        <w:r>
          <w:rPr>
            <w:vertAlign w:val="superscript"/>
          </w:rPr>
          <w:t>31</w:t>
        </w:r>
      </w:ins>
      <w:r w:rsidR="00D9225D">
        <w:rPr>
          <w:vertAlign w:val="superscript"/>
        </w:rPr>
        <w:fldChar w:fldCharType="end"/>
      </w:r>
      <w:r>
        <w:t xml:space="preserve"> The probability method compares intake distributions against a continuous relative risk curve with a value of 1 at low intakes, 0.5 at the average intake requirement, and 0 at large intakes</w:t>
      </w:r>
      <w:del w:id="285" w:author="Authors" w:date="2024-04-25T10:59:00Z">
        <w:r w:rsidR="00D9225D">
          <w:delText>.</w:delText>
        </w:r>
      </w:del>
      <w:ins w:id="286" w:author="Authors" w:date="2024-04-25T10:59:00Z">
        <w:r>
          <w:t xml:space="preserve"> (</w:t>
        </w:r>
        <w:r>
          <w:rPr>
            <w:b/>
          </w:rPr>
          <w:t>Figure 1C</w:t>
        </w:r>
        <w:r>
          <w:t>).</w:t>
        </w:r>
      </w:ins>
      <w:r>
        <w:t xml:space="preserve"> These risk curves are defined based on the cumulative normal distribution described by the average requirement and its standard deviation</w:t>
      </w:r>
      <w:del w:id="287" w:author="Authors" w:date="2024-04-25T10:59:00Z">
        <w:r w:rsidR="00D9225D">
          <w:delText>.</w:delText>
        </w:r>
      </w:del>
      <w:ins w:id="288" w:author="Authors" w:date="2024-04-25T10:59:00Z">
        <w:r>
          <w:t xml:space="preserve"> (</w:t>
        </w:r>
        <w:r>
          <w:rPr>
            <w:b/>
          </w:rPr>
          <w:t>Figure 1B</w:t>
        </w:r>
        <w:r>
          <w:t>).</w:t>
        </w:r>
      </w:ins>
      <w:r>
        <w:t xml:space="preserve"> We used the harmonized</w:t>
      </w:r>
      <w:ins w:id="289" w:author="Authors" w:date="2024-04-25T10:59:00Z">
        <w:r>
          <w:t xml:space="preserve"> age- and sex-specific</w:t>
        </w:r>
      </w:ins>
      <w:r>
        <w:t xml:space="preserve"> average requirements (ARs) provided by Allen et al.</w:t>
      </w:r>
      <w:del w:id="290" w:author="Authors" w:date="2024-04-25T10:59:00Z">
        <w:r w:rsidR="00D9225D">
          <w:fldChar w:fldCharType="begin"/>
        </w:r>
        <w:r w:rsidR="00D9225D">
          <w:delInstrText xml:space="preserve"> HYPERLINK "https://www.zotero.org/google-docs/?SYno6W" \h </w:delInstrText>
        </w:r>
        <w:r w:rsidR="00D9225D">
          <w:fldChar w:fldCharType="separate"/>
        </w:r>
        <w:r w:rsidR="00D9225D">
          <w:rPr>
            <w:vertAlign w:val="superscript"/>
          </w:rPr>
          <w:delText>24</w:delText>
        </w:r>
        <w:r w:rsidR="00D9225D">
          <w:rPr>
            <w:vertAlign w:val="superscript"/>
          </w:rPr>
          <w:fldChar w:fldCharType="end"/>
        </w:r>
      </w:del>
      <w:ins w:id="291" w:author="Authors" w:date="2024-04-25T10:59:00Z">
        <w:r w:rsidR="00D9225D">
          <w:fldChar w:fldCharType="begin"/>
        </w:r>
        <w:r w:rsidR="00D9225D">
          <w:instrText xml:space="preserve"> HYPERLINK "https://www.zotero.org/google-docs/?xarpdY" \h </w:instrText>
        </w:r>
        <w:r w:rsidR="00D9225D">
          <w:fldChar w:fldCharType="separate"/>
        </w:r>
        <w:r>
          <w:rPr>
            <w:vertAlign w:val="superscript"/>
          </w:rPr>
          <w:t>24</w:t>
        </w:r>
        <w:r w:rsidR="00D9225D">
          <w:rPr>
            <w:vertAlign w:val="superscript"/>
          </w:rPr>
          <w:fldChar w:fldCharType="end"/>
        </w:r>
      </w:ins>
      <w:r>
        <w:t xml:space="preserve"> as the average requirements for this analysis (</w:t>
      </w:r>
      <w:r>
        <w:rPr>
          <w:b/>
        </w:rPr>
        <w:t xml:space="preserve">Figure </w:t>
      </w:r>
      <w:del w:id="292" w:author="Authors" w:date="2024-04-25T10:59:00Z">
        <w:r w:rsidR="00D9225D">
          <w:rPr>
            <w:b/>
          </w:rPr>
          <w:delText>S6</w:delText>
        </w:r>
      </w:del>
      <w:ins w:id="293" w:author="Authors" w:date="2024-04-25T10:59:00Z">
        <w:r>
          <w:rPr>
            <w:b/>
          </w:rPr>
          <w:t>S5</w:t>
        </w:r>
      </w:ins>
      <w:r>
        <w:t>). We assumed a coefficient of variation</w:t>
      </w:r>
      <w:ins w:id="294" w:author="Authors" w:date="2024-04-25T10:59:00Z">
        <w:r>
          <w:t xml:space="preserve"> (CV)</w:t>
        </w:r>
      </w:ins>
      <w:r>
        <w:t xml:space="preserve"> of 0.25 for the requirement </w:t>
      </w:r>
      <w:r>
        <w:lastRenderedPageBreak/>
        <w:t>of vitamin B</w:t>
      </w:r>
      <w:r>
        <w:rPr>
          <w:vertAlign w:val="subscript"/>
        </w:rPr>
        <w:t>12</w:t>
      </w:r>
      <w:r>
        <w:t xml:space="preserve"> and 0.10 for the requirement of all other distributions based on the recommendation of Renwick et al.</w:t>
      </w:r>
      <w:r w:rsidR="00D9225D">
        <w:fldChar w:fldCharType="begin"/>
      </w:r>
      <w:r w:rsidR="00D9225D">
        <w:instrText xml:space="preserve"> HYPERLINK "https://www.zotero.org/google-docs/?</w:instrText>
      </w:r>
      <w:r w:rsidR="00D9225D">
        <w:instrText xml:space="preserve">e81XQN" \h </w:instrText>
      </w:r>
      <w:r w:rsidR="00D9225D">
        <w:fldChar w:fldCharType="separate"/>
      </w:r>
      <w:del w:id="295" w:author="Authors" w:date="2024-04-25T10:59:00Z">
        <w:r w:rsidR="00D9225D">
          <w:rPr>
            <w:vertAlign w:val="superscript"/>
          </w:rPr>
          <w:delText>29</w:delText>
        </w:r>
      </w:del>
      <w:ins w:id="296" w:author="Authors" w:date="2024-04-25T10:59:00Z">
        <w:r>
          <w:rPr>
            <w:vertAlign w:val="superscript"/>
          </w:rPr>
          <w:t>32</w:t>
        </w:r>
      </w:ins>
      <w:r w:rsidR="00D9225D">
        <w:rPr>
          <w:vertAlign w:val="superscript"/>
        </w:rPr>
        <w:fldChar w:fldCharType="end"/>
      </w:r>
      <w:del w:id="297" w:author="Authors" w:date="2024-04-25T10:59:00Z">
        <w:r w:rsidR="00D9225D">
          <w:delText>.</w:delText>
        </w:r>
      </w:del>
      <w:ins w:id="298" w:author="Authors" w:date="2024-04-25T10:59:00Z">
        <w:r>
          <w:t>. The CV is used to derive the standard deviation of the requirement distribution.</w:t>
        </w:r>
      </w:ins>
    </w:p>
    <w:p w14:paraId="3A4A8DE0" w14:textId="77777777" w:rsidR="00F903CB" w:rsidRDefault="00F903CB"/>
    <w:p w14:paraId="5931AF27" w14:textId="7DFF1CF8" w:rsidR="00F903CB" w:rsidRDefault="00BD468D">
      <w:pPr>
        <w:rPr>
          <w:ins w:id="299" w:author="Authors" w:date="2024-04-25T10:59:00Z"/>
        </w:rPr>
      </w:pPr>
      <w:r>
        <w:t>We</w:t>
      </w:r>
      <w:ins w:id="300" w:author="Authors" w:date="2024-04-25T10:59:00Z">
        <w:r>
          <w:t xml:space="preserve"> further</w:t>
        </w:r>
      </w:ins>
      <w:r>
        <w:t xml:space="preserve"> specified country-specific ARs for zinc and iron based on dietary factors that inhibit or enhance their absorption (</w:t>
      </w:r>
      <w:r>
        <w:rPr>
          <w:b/>
        </w:rPr>
        <w:t xml:space="preserve">Figure </w:t>
      </w:r>
      <w:ins w:id="301" w:author="Authors" w:date="2024-04-25T10:59:00Z">
        <w:r>
          <w:rPr>
            <w:b/>
          </w:rPr>
          <w:t xml:space="preserve">S6 &amp; </w:t>
        </w:r>
      </w:ins>
      <w:r>
        <w:rPr>
          <w:b/>
        </w:rPr>
        <w:t>S7</w:t>
      </w:r>
      <w:del w:id="302" w:author="Authors" w:date="2024-04-25T10:59:00Z">
        <w:r w:rsidR="00D9225D">
          <w:rPr>
            <w:b/>
          </w:rPr>
          <w:delText xml:space="preserve"> &amp; S8</w:delText>
        </w:r>
      </w:del>
      <w:r>
        <w:t>). First, phytate inhibits zinc and iron absorption,</w:t>
      </w:r>
      <w:r w:rsidR="00D9225D">
        <w:fldChar w:fldCharType="begin"/>
      </w:r>
      <w:r w:rsidR="00D9225D">
        <w:instrText xml:space="preserve"> HYPERLINK "https://www.zotero.org/google-docs/?Gxr9HN" \h </w:instrText>
      </w:r>
      <w:r w:rsidR="00D9225D">
        <w:fldChar w:fldCharType="separate"/>
      </w:r>
      <w:del w:id="303" w:author="Authors" w:date="2024-04-25T10:59:00Z">
        <w:r w:rsidR="00D9225D">
          <w:rPr>
            <w:vertAlign w:val="superscript"/>
          </w:rPr>
          <w:delText>30</w:delText>
        </w:r>
      </w:del>
      <w:ins w:id="304" w:author="Authors" w:date="2024-04-25T10:59:00Z">
        <w:r>
          <w:rPr>
            <w:vertAlign w:val="superscript"/>
          </w:rPr>
          <w:t>33</w:t>
        </w:r>
      </w:ins>
      <w:r w:rsidR="00D9225D">
        <w:rPr>
          <w:vertAlign w:val="superscript"/>
        </w:rPr>
        <w:fldChar w:fldCharType="end"/>
      </w:r>
      <w:r>
        <w:t xml:space="preserve"> which means that ARs for zinc and iron increase with higher phytate intakes.</w:t>
      </w:r>
      <w:hyperlink r:id="rId11">
        <w:r>
          <w:rPr>
            <w:vertAlign w:val="superscript"/>
          </w:rPr>
          <w:t>24</w:t>
        </w:r>
      </w:hyperlink>
      <w:r>
        <w:t xml:space="preserve"> Second, non-dairy animal-source food consumption enhances iron absorption,</w:t>
      </w:r>
      <w:r w:rsidR="00D9225D">
        <w:fldChar w:fldCharType="begin"/>
      </w:r>
      <w:r w:rsidR="00D9225D">
        <w:instrText xml:space="preserve"> HYPERLINK "https://www.zotero.org/google-docs/?ve90oD" \h </w:instrText>
      </w:r>
      <w:r w:rsidR="00D9225D">
        <w:fldChar w:fldCharType="separate"/>
      </w:r>
      <w:del w:id="305" w:author="Authors" w:date="2024-04-25T10:59:00Z">
        <w:r w:rsidR="00D9225D">
          <w:rPr>
            <w:vertAlign w:val="superscript"/>
          </w:rPr>
          <w:delText>31</w:delText>
        </w:r>
      </w:del>
      <w:ins w:id="306" w:author="Authors" w:date="2024-04-25T10:59:00Z">
        <w:r>
          <w:rPr>
            <w:vertAlign w:val="superscript"/>
          </w:rPr>
          <w:t>34</w:t>
        </w:r>
      </w:ins>
      <w:r w:rsidR="00D9225D">
        <w:rPr>
          <w:vertAlign w:val="superscript"/>
        </w:rPr>
        <w:fldChar w:fldCharType="end"/>
      </w:r>
      <w:r>
        <w:t xml:space="preserve"> which means that ARs for iron decrease with higher non-dairy animal-source food (ASF) intakes.</w:t>
      </w:r>
      <w:hyperlink r:id="rId12">
        <w:r>
          <w:rPr>
            <w:vertAlign w:val="superscript"/>
          </w:rPr>
          <w:t>24</w:t>
        </w:r>
      </w:hyperlink>
      <w:r>
        <w:t xml:space="preserve"> </w:t>
      </w:r>
      <w:ins w:id="307" w:author="Authors" w:date="2024-04-25T10:59:00Z">
        <w:r>
          <w:t>While calcium absorption is also impacted by dietary factors such as phytate, oxalate, and dairy intake, we were unable to account for these impacts given a lack of data on global oxalate intakes, which are the dominant factors impacting calcium absorption.</w:t>
        </w:r>
        <w:r w:rsidR="00D9225D">
          <w:fldChar w:fldCharType="begin"/>
        </w:r>
        <w:r w:rsidR="00D9225D">
          <w:instrText xml:space="preserve"> HYPERLINK "https://www.zotero.org/google-docs/?RGY5dH" \h </w:instrText>
        </w:r>
        <w:r w:rsidR="00D9225D">
          <w:fldChar w:fldCharType="separate"/>
        </w:r>
        <w:r>
          <w:rPr>
            <w:vertAlign w:val="superscript"/>
          </w:rPr>
          <w:t>35</w:t>
        </w:r>
        <w:r w:rsidR="00D9225D">
          <w:rPr>
            <w:vertAlign w:val="superscript"/>
          </w:rPr>
          <w:fldChar w:fldCharType="end"/>
        </w:r>
      </w:ins>
    </w:p>
    <w:p w14:paraId="621950C5" w14:textId="77777777" w:rsidR="00F903CB" w:rsidRDefault="00F903CB">
      <w:pPr>
        <w:rPr>
          <w:ins w:id="308" w:author="Authors" w:date="2024-04-25T10:59:00Z"/>
        </w:rPr>
      </w:pPr>
    </w:p>
    <w:p w14:paraId="3F393C6C" w14:textId="77777777" w:rsidR="00957831" w:rsidRDefault="00BD468D">
      <w:pPr>
        <w:rPr>
          <w:del w:id="309" w:author="Authors" w:date="2024-04-25T10:59:00Z"/>
        </w:rPr>
      </w:pPr>
      <w:r>
        <w:t>We derived country-specific ARs for zinc based on average country-level estimates of phytate intake from Wessels and Brown</w:t>
      </w:r>
      <w:r w:rsidR="00D9225D">
        <w:fldChar w:fldCharType="begin"/>
      </w:r>
      <w:r w:rsidR="00D9225D">
        <w:instrText xml:space="preserve"> H</w:instrText>
      </w:r>
      <w:r w:rsidR="00D9225D">
        <w:instrText xml:space="preserve">YPERLINK "https://www.zotero.org/google-docs/?lhlTWv" \h </w:instrText>
      </w:r>
      <w:r w:rsidR="00D9225D">
        <w:fldChar w:fldCharType="separate"/>
      </w:r>
      <w:del w:id="310" w:author="Authors" w:date="2024-04-25T10:59:00Z">
        <w:r w:rsidR="00D9225D">
          <w:rPr>
            <w:vertAlign w:val="superscript"/>
          </w:rPr>
          <w:delText>32</w:delText>
        </w:r>
      </w:del>
      <w:ins w:id="311" w:author="Authors" w:date="2024-04-25T10:59:00Z">
        <w:r>
          <w:rPr>
            <w:vertAlign w:val="superscript"/>
          </w:rPr>
          <w:t>36</w:t>
        </w:r>
      </w:ins>
      <w:r w:rsidR="00D9225D">
        <w:rPr>
          <w:vertAlign w:val="superscript"/>
        </w:rPr>
        <w:fldChar w:fldCharType="end"/>
      </w:r>
      <w:r>
        <w:t xml:space="preserve"> (</w:t>
      </w:r>
      <w:r>
        <w:rPr>
          <w:b/>
        </w:rPr>
        <w:t xml:space="preserve">Figure </w:t>
      </w:r>
      <w:del w:id="312" w:author="Authors" w:date="2024-04-25T10:59:00Z">
        <w:r w:rsidR="00D9225D">
          <w:rPr>
            <w:b/>
          </w:rPr>
          <w:delText>S9</w:delText>
        </w:r>
      </w:del>
      <w:ins w:id="313" w:author="Authors" w:date="2024-04-25T10:59:00Z">
        <w:r>
          <w:rPr>
            <w:b/>
          </w:rPr>
          <w:t>S8</w:t>
        </w:r>
      </w:ins>
      <w:r>
        <w:t>) by linearly interpolating between the lowest AR and lowest phytate intake and the highest AR and highest phytate intake within each age-sex group (</w:t>
      </w:r>
      <w:r>
        <w:rPr>
          <w:b/>
        </w:rPr>
        <w:t xml:space="preserve">Figure </w:t>
      </w:r>
      <w:del w:id="314" w:author="Authors" w:date="2024-04-25T10:59:00Z">
        <w:r w:rsidR="00D9225D">
          <w:rPr>
            <w:b/>
          </w:rPr>
          <w:delText>S7</w:delText>
        </w:r>
        <w:r w:rsidR="00D9225D">
          <w:delText>).</w:delText>
        </w:r>
      </w:del>
    </w:p>
    <w:p w14:paraId="11CFCEEF" w14:textId="77777777" w:rsidR="00957831" w:rsidRDefault="00957831">
      <w:pPr>
        <w:rPr>
          <w:del w:id="315" w:author="Authors" w:date="2024-04-25T10:59:00Z"/>
        </w:rPr>
      </w:pPr>
    </w:p>
    <w:p w14:paraId="003C7B19" w14:textId="67406E3B" w:rsidR="00F903CB" w:rsidRDefault="00BD468D">
      <w:ins w:id="316" w:author="Authors" w:date="2024-04-25T10:59:00Z">
        <w:r>
          <w:rPr>
            <w:b/>
          </w:rPr>
          <w:t>S6</w:t>
        </w:r>
        <w:r>
          <w:t xml:space="preserve">). </w:t>
        </w:r>
      </w:ins>
      <w:r>
        <w:t>We derived country-specific ARs for iron accounting for the joint impacts of phytate and non-dairy ASF on iron absorption using a procedure similar to Beal et al.</w:t>
      </w:r>
      <w:r w:rsidR="00D9225D">
        <w:fldChar w:fldCharType="begin"/>
      </w:r>
      <w:r w:rsidR="00D9225D">
        <w:instrText xml:space="preserve"> HYPERLINK "https://www.zotero.org/google-docs/?mFAXzG" \h </w:instrText>
      </w:r>
      <w:r w:rsidR="00D9225D">
        <w:fldChar w:fldCharType="separate"/>
      </w:r>
      <w:del w:id="317" w:author="Authors" w:date="2024-04-25T10:59:00Z">
        <w:r w:rsidR="00D9225D">
          <w:rPr>
            <w:vertAlign w:val="superscript"/>
          </w:rPr>
          <w:delText>8</w:delText>
        </w:r>
      </w:del>
      <w:ins w:id="318" w:author="Authors" w:date="2024-04-25T10:59:00Z">
        <w:r>
          <w:rPr>
            <w:vertAlign w:val="superscript"/>
          </w:rPr>
          <w:t>10</w:t>
        </w:r>
      </w:ins>
      <w:r w:rsidR="00D9225D">
        <w:rPr>
          <w:vertAlign w:val="superscript"/>
        </w:rPr>
        <w:fldChar w:fldCharType="end"/>
      </w:r>
      <w:r>
        <w:t xml:space="preserve"> First, we scaled the country-level phytate intakes (</w:t>
      </w:r>
      <w:r>
        <w:rPr>
          <w:b/>
        </w:rPr>
        <w:t xml:space="preserve">Figure </w:t>
      </w:r>
      <w:del w:id="319" w:author="Authors" w:date="2024-04-25T10:59:00Z">
        <w:r w:rsidR="00D9225D">
          <w:rPr>
            <w:b/>
          </w:rPr>
          <w:delText>S9</w:delText>
        </w:r>
      </w:del>
      <w:ins w:id="320" w:author="Authors" w:date="2024-04-25T10:59:00Z">
        <w:r>
          <w:rPr>
            <w:b/>
          </w:rPr>
          <w:t>S8</w:t>
        </w:r>
      </w:ins>
      <w:r>
        <w:t>) between 0 and 1, where 0 indicates low iron absorption (high phytate intake) and 1 indicates high absorption (low phytate intake). Then, we scaled country-level estimates of non-dairy ASF intakes (i.e., sum of seafood, processed meat, unprocessed red meat, and egg intakes</w:t>
      </w:r>
      <w:del w:id="321" w:author="Authors" w:date="2024-04-25T10:59:00Z">
        <w:r w:rsidR="00D9225D">
          <w:delText>–note that the GDD excludes</w:delText>
        </w:r>
      </w:del>
      <w:ins w:id="322" w:author="Authors" w:date="2024-04-25T10:59:00Z">
        <w:r>
          <w:t>;</w:t>
        </w:r>
      </w:ins>
      <w:r>
        <w:t xml:space="preserve"> unprocessed poultry meat</w:t>
      </w:r>
      <w:del w:id="323" w:author="Authors" w:date="2024-04-25T10:59:00Z">
        <w:r w:rsidR="00D9225D">
          <w:delText>, which</w:delText>
        </w:r>
      </w:del>
      <w:r>
        <w:t xml:space="preserve"> is </w:t>
      </w:r>
      <w:del w:id="324" w:author="Authors" w:date="2024-04-25T10:59:00Z">
        <w:r w:rsidR="00D9225D">
          <w:delText xml:space="preserve">why we have </w:delText>
        </w:r>
      </w:del>
      <w:r>
        <w:t xml:space="preserve">excluded </w:t>
      </w:r>
      <w:ins w:id="325" w:author="Authors" w:date="2024-04-25T10:59:00Z">
        <w:r>
          <w:t xml:space="preserve">because </w:t>
        </w:r>
      </w:ins>
      <w:r>
        <w:t xml:space="preserve">it </w:t>
      </w:r>
      <w:del w:id="326" w:author="Authors" w:date="2024-04-25T10:59:00Z">
        <w:r w:rsidR="00D9225D">
          <w:delText>from</w:delText>
        </w:r>
      </w:del>
      <w:ins w:id="327" w:author="Authors" w:date="2024-04-25T10:59:00Z">
        <w:r>
          <w:t>is not available in</w:t>
        </w:r>
      </w:ins>
      <w:r>
        <w:t xml:space="preserve"> the </w:t>
      </w:r>
      <w:del w:id="328" w:author="Authors" w:date="2024-04-25T10:59:00Z">
        <w:r w:rsidR="00D9225D">
          <w:delText>iron bioavailability algorithm</w:delText>
        </w:r>
      </w:del>
      <w:ins w:id="329" w:author="Authors" w:date="2024-04-25T10:59:00Z">
        <w:r>
          <w:t>GDD</w:t>
        </w:r>
      </w:ins>
      <w:r>
        <w:t xml:space="preserve">; </w:t>
      </w:r>
      <w:r>
        <w:rPr>
          <w:b/>
        </w:rPr>
        <w:t xml:space="preserve">Table S2; Figure </w:t>
      </w:r>
      <w:del w:id="330" w:author="Authors" w:date="2024-04-25T10:59:00Z">
        <w:r w:rsidR="00D9225D">
          <w:rPr>
            <w:b/>
          </w:rPr>
          <w:delText>S10</w:delText>
        </w:r>
      </w:del>
      <w:ins w:id="331" w:author="Authors" w:date="2024-04-25T10:59:00Z">
        <w:r>
          <w:rPr>
            <w:b/>
          </w:rPr>
          <w:t>S9</w:t>
        </w:r>
      </w:ins>
      <w:r>
        <w:t>) from the GDD</w:t>
      </w:r>
      <w:r w:rsidR="00D9225D">
        <w:fldChar w:fldCharType="begin"/>
      </w:r>
      <w:r w:rsidR="00D9225D">
        <w:instrText xml:space="preserve"> HYPERLINK "https://www.zotero.org/google-docs/?2SRUCw" \h </w:instrText>
      </w:r>
      <w:r w:rsidR="00D9225D">
        <w:fldChar w:fldCharType="separate"/>
      </w:r>
      <w:del w:id="332" w:author="Authors" w:date="2024-04-25T10:59:00Z">
        <w:r w:rsidR="00D9225D">
          <w:rPr>
            <w:vertAlign w:val="superscript"/>
          </w:rPr>
          <w:delText>19</w:delText>
        </w:r>
      </w:del>
      <w:ins w:id="333" w:author="Authors" w:date="2024-04-25T10:59:00Z">
        <w:r>
          <w:rPr>
            <w:vertAlign w:val="superscript"/>
          </w:rPr>
          <w:t>20</w:t>
        </w:r>
      </w:ins>
      <w:r w:rsidR="00D9225D">
        <w:rPr>
          <w:vertAlign w:val="superscript"/>
        </w:rPr>
        <w:fldChar w:fldCharType="end"/>
      </w:r>
      <w:r>
        <w:t xml:space="preserve"> between 0 and 1, where 0 indicates low iron absorption (low non-dairy ASF intake) and 1 indicates high absorption (high non-dairy ASF intake). Next, we averaged these two indicators to create a single absorption index, where lower values indicate lower absorption and higher values indicate higher absorption, and scaled these averages between 5% and 16% absorption, the range of real-world iron absorption levels</w:t>
      </w:r>
      <w:hyperlink r:id="rId13">
        <w:r>
          <w:rPr>
            <w:vertAlign w:val="superscript"/>
          </w:rPr>
          <w:t>24</w:t>
        </w:r>
      </w:hyperlink>
      <w:r>
        <w:t xml:space="preserve"> (</w:t>
      </w:r>
      <w:r>
        <w:rPr>
          <w:b/>
        </w:rPr>
        <w:t xml:space="preserve">Figure </w:t>
      </w:r>
      <w:del w:id="334" w:author="Authors" w:date="2024-04-25T10:59:00Z">
        <w:r w:rsidR="00D9225D">
          <w:rPr>
            <w:b/>
          </w:rPr>
          <w:delText>S11</w:delText>
        </w:r>
      </w:del>
      <w:ins w:id="335" w:author="Authors" w:date="2024-04-25T10:59:00Z">
        <w:r>
          <w:rPr>
            <w:b/>
          </w:rPr>
          <w:t>S10</w:t>
        </w:r>
      </w:ins>
      <w:r>
        <w:t>). Finally, we derived the absorption-specific ARs by linearly interpolating between the ARs specified by Allen et al.</w:t>
      </w:r>
      <w:hyperlink r:id="rId14">
        <w:r>
          <w:rPr>
            <w:vertAlign w:val="superscript"/>
          </w:rPr>
          <w:t>24</w:t>
        </w:r>
      </w:hyperlink>
      <w:r>
        <w:t xml:space="preserve"> (</w:t>
      </w:r>
      <w:r>
        <w:rPr>
          <w:b/>
        </w:rPr>
        <w:t xml:space="preserve">Figure </w:t>
      </w:r>
      <w:del w:id="336" w:author="Authors" w:date="2024-04-25T10:59:00Z">
        <w:r w:rsidR="00D9225D">
          <w:rPr>
            <w:b/>
          </w:rPr>
          <w:delText>S8</w:delText>
        </w:r>
      </w:del>
      <w:ins w:id="337" w:author="Authors" w:date="2024-04-25T10:59:00Z">
        <w:r>
          <w:rPr>
            <w:b/>
          </w:rPr>
          <w:t>S7</w:t>
        </w:r>
      </w:ins>
      <w:r>
        <w:t>).</w:t>
      </w:r>
    </w:p>
    <w:p w14:paraId="2B4B2648" w14:textId="77777777" w:rsidR="00F903CB" w:rsidRDefault="00F903CB"/>
    <w:p w14:paraId="7D085479" w14:textId="77777777" w:rsidR="00F903CB" w:rsidRDefault="00BD468D">
      <w:r>
        <w:t>We calculated the number of people within each subnational group with inadequate intakes as the product of the number of people and prevalence of inadequate intakes in the group.</w:t>
      </w:r>
    </w:p>
    <w:p w14:paraId="439D96A6" w14:textId="77777777" w:rsidR="00F903CB" w:rsidRDefault="00BD468D">
      <w:pPr>
        <w:pStyle w:val="Heading2"/>
      </w:pPr>
      <w:bookmarkStart w:id="338" w:name="_44sinio" w:colFirst="0" w:colLast="0"/>
      <w:bookmarkEnd w:id="338"/>
      <w:r>
        <w:t>3. Results</w:t>
      </w:r>
    </w:p>
    <w:p w14:paraId="0FA93F57" w14:textId="721D3562" w:rsidR="00F903CB" w:rsidRDefault="00D9225D">
      <w:del w:id="339" w:author="Authors" w:date="2024-04-25T10:59:00Z">
        <w:r>
          <w:delText>We found a high prevalence of estimated intake inadequacy for most of the evaluated nutrients (</w:delText>
        </w:r>
        <w:r>
          <w:rPr>
            <w:b/>
          </w:rPr>
          <w:delText>Figure 1</w:delText>
        </w:r>
        <w:r>
          <w:delText xml:space="preserve">). </w:delText>
        </w:r>
      </w:del>
      <w:r w:rsidR="00BD468D">
        <w:t xml:space="preserve">Inadequate intake estimates were </w:t>
      </w:r>
      <w:ins w:id="340" w:author="Authors" w:date="2024-04-25T10:59:00Z">
        <w:r w:rsidR="00BD468D">
          <w:t>generally high (</w:t>
        </w:r>
        <w:r w:rsidR="00BD468D">
          <w:rPr>
            <w:b/>
          </w:rPr>
          <w:t>Figure 2</w:t>
        </w:r>
        <w:r w:rsidR="00BD468D">
          <w:t xml:space="preserve">) and </w:t>
        </w:r>
      </w:ins>
      <w:r w:rsidR="00BD468D">
        <w:t xml:space="preserve">especially common for </w:t>
      </w:r>
      <w:del w:id="341" w:author="Authors" w:date="2024-04-25T10:59:00Z">
        <w:r>
          <w:delText xml:space="preserve">calcium (72% of people), </w:delText>
        </w:r>
      </w:del>
      <w:r w:rsidR="00BD468D">
        <w:t>iodine (</w:t>
      </w:r>
      <w:ins w:id="342" w:author="Authors" w:date="2024-04-25T10:59:00Z">
        <w:r w:rsidR="00BD468D">
          <w:t xml:space="preserve">5.1 billion people; </w:t>
        </w:r>
      </w:ins>
      <w:r w:rsidR="00BD468D">
        <w:t xml:space="preserve">68% of </w:t>
      </w:r>
      <w:del w:id="343" w:author="Authors" w:date="2024-04-25T10:59:00Z">
        <w:r>
          <w:delText>people</w:delText>
        </w:r>
      </w:del>
      <w:ins w:id="344" w:author="Authors" w:date="2024-04-25T10:59:00Z">
        <w:r w:rsidR="00BD468D">
          <w:t>the population</w:t>
        </w:r>
      </w:ins>
      <w:r w:rsidR="00BD468D">
        <w:t>), vitamin E (</w:t>
      </w:r>
      <w:ins w:id="345" w:author="Authors" w:date="2024-04-25T10:59:00Z">
        <w:r w:rsidR="00BD468D">
          <w:t xml:space="preserve">5.0 billion people; </w:t>
        </w:r>
      </w:ins>
      <w:r w:rsidR="00BD468D">
        <w:t xml:space="preserve">67% of </w:t>
      </w:r>
      <w:ins w:id="346" w:author="Authors" w:date="2024-04-25T10:59:00Z">
        <w:r w:rsidR="00BD468D">
          <w:t xml:space="preserve">the population), calcium (5.0 billion </w:t>
        </w:r>
      </w:ins>
      <w:r w:rsidR="00BD468D">
        <w:t>people</w:t>
      </w:r>
      <w:ins w:id="347" w:author="Authors" w:date="2024-04-25T10:59:00Z">
        <w:r w:rsidR="00BD468D">
          <w:t>; 66% of the population</w:t>
        </w:r>
      </w:ins>
      <w:r w:rsidR="00BD468D">
        <w:t>), and iron (</w:t>
      </w:r>
      <w:ins w:id="348" w:author="Authors" w:date="2024-04-25T10:59:00Z">
        <w:r w:rsidR="00BD468D">
          <w:t xml:space="preserve">4.9 billion people; </w:t>
        </w:r>
      </w:ins>
      <w:r w:rsidR="00BD468D">
        <w:t xml:space="preserve">65% of </w:t>
      </w:r>
      <w:del w:id="349" w:author="Authors" w:date="2024-04-25T10:59:00Z">
        <w:r>
          <w:delText>people</w:delText>
        </w:r>
      </w:del>
      <w:ins w:id="350" w:author="Authors" w:date="2024-04-25T10:59:00Z">
        <w:r w:rsidR="00BD468D">
          <w:t>the population</w:t>
        </w:r>
      </w:ins>
      <w:r w:rsidR="00BD468D">
        <w:t>). Niacin exhibited the lowest level of inadequate intake (</w:t>
      </w:r>
      <w:ins w:id="351" w:author="Authors" w:date="2024-04-25T10:59:00Z">
        <w:r w:rsidR="00BD468D">
          <w:t xml:space="preserve">1.7 billion people; </w:t>
        </w:r>
      </w:ins>
      <w:r w:rsidR="00BD468D">
        <w:t xml:space="preserve">22% of </w:t>
      </w:r>
      <w:del w:id="352" w:author="Authors" w:date="2024-04-25T10:59:00Z">
        <w:r>
          <w:delText>people</w:delText>
        </w:r>
      </w:del>
      <w:ins w:id="353" w:author="Authors" w:date="2024-04-25T10:59:00Z">
        <w:r w:rsidR="00BD468D">
          <w:t>the population</w:t>
        </w:r>
      </w:ins>
      <w:r w:rsidR="00BD468D">
        <w:t>) followed by thiamin (</w:t>
      </w:r>
      <w:ins w:id="354" w:author="Authors" w:date="2024-04-25T10:59:00Z">
        <w:r w:rsidR="00BD468D">
          <w:t xml:space="preserve">2.2 billion people; </w:t>
        </w:r>
      </w:ins>
      <w:r w:rsidR="00BD468D">
        <w:t xml:space="preserve">30% of </w:t>
      </w:r>
      <w:del w:id="355" w:author="Authors" w:date="2024-04-25T10:59:00Z">
        <w:r>
          <w:delText>people</w:delText>
        </w:r>
      </w:del>
      <w:ins w:id="356" w:author="Authors" w:date="2024-04-25T10:59:00Z">
        <w:r w:rsidR="00BD468D">
          <w:t>the population</w:t>
        </w:r>
      </w:ins>
      <w:r w:rsidR="00BD468D">
        <w:t xml:space="preserve">) and </w:t>
      </w:r>
      <w:del w:id="357" w:author="Authors" w:date="2024-04-25T10:59:00Z">
        <w:r>
          <w:delText>selenium (37% of</w:delText>
        </w:r>
      </w:del>
      <w:ins w:id="358" w:author="Authors" w:date="2024-04-25T10:59:00Z">
        <w:r w:rsidR="00BD468D">
          <w:t>magnesium (2.4 billion</w:t>
        </w:r>
      </w:ins>
      <w:r w:rsidR="00BD468D">
        <w:t xml:space="preserve"> people</w:t>
      </w:r>
      <w:ins w:id="359" w:author="Authors" w:date="2024-04-25T10:59:00Z">
        <w:r w:rsidR="00BD468D">
          <w:t>; 31% of the population</w:t>
        </w:r>
      </w:ins>
      <w:r w:rsidR="00BD468D">
        <w:t>) (</w:t>
      </w:r>
      <w:r w:rsidR="00BD468D">
        <w:rPr>
          <w:b/>
        </w:rPr>
        <w:t xml:space="preserve">Figure </w:t>
      </w:r>
      <w:del w:id="360" w:author="Authors" w:date="2024-04-25T10:59:00Z">
        <w:r>
          <w:rPr>
            <w:b/>
          </w:rPr>
          <w:delText>1</w:delText>
        </w:r>
      </w:del>
      <w:ins w:id="361" w:author="Authors" w:date="2024-04-25T10:59:00Z">
        <w:r w:rsidR="00BD468D">
          <w:rPr>
            <w:b/>
          </w:rPr>
          <w:t>2</w:t>
        </w:r>
      </w:ins>
      <w:r w:rsidR="00BD468D">
        <w:t>). A few countries exhibited estimated intake inadequacies that diverged from the general patterns. For example, India exhibited especially high estimated inadequate intakes of riboflavin, folate, vitamin B</w:t>
      </w:r>
      <w:r w:rsidR="00BD468D">
        <w:rPr>
          <w:vertAlign w:val="subscript"/>
        </w:rPr>
        <w:t>6</w:t>
      </w:r>
      <w:r w:rsidR="00BD468D">
        <w:t>, and vitamin B</w:t>
      </w:r>
      <w:r w:rsidR="00BD468D">
        <w:rPr>
          <w:vertAlign w:val="subscript"/>
        </w:rPr>
        <w:t>12</w:t>
      </w:r>
      <w:r w:rsidR="00BD468D">
        <w:t xml:space="preserve">; Madagascar </w:t>
      </w:r>
      <w:r w:rsidR="00BD468D">
        <w:lastRenderedPageBreak/>
        <w:t xml:space="preserve">and the Democratic Republic of the Congo exhibited higher inadequate niacin </w:t>
      </w:r>
      <w:del w:id="362" w:author="Authors" w:date="2024-04-25T10:59:00Z">
        <w:r>
          <w:delText>intake</w:delText>
        </w:r>
      </w:del>
      <w:ins w:id="363" w:author="Authors" w:date="2024-04-25T10:59:00Z">
        <w:r w:rsidR="00BD468D">
          <w:t>intakes</w:t>
        </w:r>
      </w:ins>
      <w:r w:rsidR="00BD468D">
        <w:t xml:space="preserve">; and Russia, Mongolia, and Kazakhstan exhibited higher inadequate selenium </w:t>
      </w:r>
      <w:del w:id="364" w:author="Authors" w:date="2024-04-25T10:59:00Z">
        <w:r>
          <w:delText>intake</w:delText>
        </w:r>
      </w:del>
      <w:ins w:id="365" w:author="Authors" w:date="2024-04-25T10:59:00Z">
        <w:r w:rsidR="00BD468D">
          <w:t>intakes</w:t>
        </w:r>
      </w:ins>
      <w:r w:rsidR="00BD468D">
        <w:t xml:space="preserve"> (</w:t>
      </w:r>
      <w:r w:rsidR="00BD468D">
        <w:rPr>
          <w:b/>
        </w:rPr>
        <w:t xml:space="preserve">Figure </w:t>
      </w:r>
      <w:del w:id="366" w:author="Authors" w:date="2024-04-25T10:59:00Z">
        <w:r>
          <w:rPr>
            <w:b/>
          </w:rPr>
          <w:delText>1</w:delText>
        </w:r>
      </w:del>
      <w:ins w:id="367" w:author="Authors" w:date="2024-04-25T10:59:00Z">
        <w:r w:rsidR="00BD468D">
          <w:rPr>
            <w:b/>
          </w:rPr>
          <w:t>2</w:t>
        </w:r>
      </w:ins>
      <w:r w:rsidR="00BD468D">
        <w:t>).</w:t>
      </w:r>
    </w:p>
    <w:p w14:paraId="6AEFA8B2" w14:textId="77777777" w:rsidR="00F903CB" w:rsidRDefault="00F903CB"/>
    <w:p w14:paraId="0727A86F" w14:textId="13170A34" w:rsidR="00F903CB" w:rsidRDefault="00BD468D">
      <w:r>
        <w:t>Calcium intake inadequacy was highest in countries in South Asia, Sub-Saharan Africa, and East Asia and the Pacific (</w:t>
      </w:r>
      <w:r>
        <w:rPr>
          <w:b/>
        </w:rPr>
        <w:t xml:space="preserve">Figure </w:t>
      </w:r>
      <w:del w:id="368" w:author="Authors" w:date="2024-04-25T10:59:00Z">
        <w:r w:rsidR="00D9225D">
          <w:rPr>
            <w:b/>
          </w:rPr>
          <w:delText>2</w:delText>
        </w:r>
      </w:del>
      <w:ins w:id="369" w:author="Authors" w:date="2024-04-25T10:59:00Z">
        <w:r>
          <w:rPr>
            <w:b/>
          </w:rPr>
          <w:t>3</w:t>
        </w:r>
      </w:ins>
      <w:r>
        <w:t xml:space="preserve">). Intake inadequacy was high across all age-sex groups in these countries, but especially among 10–30 year-olds. Only countries in North America, Europe, and Central Asia exhibited consistently low </w:t>
      </w:r>
      <w:del w:id="370" w:author="Authors" w:date="2024-04-25T10:59:00Z">
        <w:r w:rsidR="00D9225D">
          <w:delText>levels</w:delText>
        </w:r>
      </w:del>
      <w:ins w:id="371" w:author="Authors" w:date="2024-04-25T10:59:00Z">
        <w:r>
          <w:t>prevalence</w:t>
        </w:r>
      </w:ins>
      <w:r>
        <w:t xml:space="preserve"> of inadequate calcium intakes</w:t>
      </w:r>
      <w:del w:id="372" w:author="Authors" w:date="2024-04-25T10:59:00Z">
        <w:r w:rsidR="00D9225D">
          <w:delText>. The remaining countries exhibited moderate levels</w:delText>
        </w:r>
      </w:del>
      <w:ins w:id="373" w:author="Authors" w:date="2024-04-25T10:59:00Z">
        <w:r>
          <w:t xml:space="preserve"> (</w:t>
        </w:r>
        <w:r>
          <w:rPr>
            <w:b/>
          </w:rPr>
          <w:t>Figure 3</w:t>
        </w:r>
        <w:r>
          <w:t>). Low prevalence</w:t>
        </w:r>
      </w:ins>
      <w:r>
        <w:t xml:space="preserve"> of inadequate </w:t>
      </w:r>
      <w:del w:id="374" w:author="Authors" w:date="2024-04-25T10:59:00Z">
        <w:r w:rsidR="00D9225D">
          <w:delText>calcium</w:delText>
        </w:r>
      </w:del>
      <w:ins w:id="375" w:author="Authors" w:date="2024-04-25T10:59:00Z">
        <w:r>
          <w:t>iodine</w:t>
        </w:r>
      </w:ins>
      <w:r>
        <w:t xml:space="preserve"> intakes</w:t>
      </w:r>
      <w:del w:id="376" w:author="Authors" w:date="2024-04-25T10:59:00Z">
        <w:r w:rsidR="00D9225D">
          <w:delText>, with heightened vulnerability for 10–30 year-olds</w:delText>
        </w:r>
      </w:del>
      <w:ins w:id="377" w:author="Authors" w:date="2024-04-25T10:59:00Z">
        <w:r>
          <w:t xml:space="preserve"> were only observed in Europe, New Zealand</w:t>
        </w:r>
      </w:ins>
      <w:r>
        <w:t xml:space="preserve">, and </w:t>
      </w:r>
      <w:del w:id="378" w:author="Authors" w:date="2024-04-25T10:59:00Z">
        <w:r w:rsidR="00D9225D">
          <w:delText>especially for females (</w:delText>
        </w:r>
        <w:r w:rsidR="00D9225D">
          <w:rPr>
            <w:b/>
          </w:rPr>
          <w:delText xml:space="preserve">Figure </w:delText>
        </w:r>
      </w:del>
      <w:ins w:id="379" w:author="Authors" w:date="2024-04-25T10:59:00Z">
        <w:r>
          <w:t>Australia (</w:t>
        </w:r>
        <w:r>
          <w:rPr>
            <w:b/>
          </w:rPr>
          <w:t xml:space="preserve">Figures </w:t>
        </w:r>
      </w:ins>
      <w:r>
        <w:rPr>
          <w:b/>
        </w:rPr>
        <w:t>2</w:t>
      </w:r>
      <w:del w:id="380" w:author="Authors" w:date="2024-04-25T10:59:00Z">
        <w:r w:rsidR="00D9225D">
          <w:delText>).</w:delText>
        </w:r>
      </w:del>
      <w:ins w:id="381" w:author="Authors" w:date="2024-04-25T10:59:00Z">
        <w:r>
          <w:rPr>
            <w:b/>
          </w:rPr>
          <w:t xml:space="preserve"> &amp; 3</w:t>
        </w:r>
        <w:r>
          <w:t>), and for vitamin E, in Pacific Island countries (</w:t>
        </w:r>
        <w:r>
          <w:rPr>
            <w:b/>
          </w:rPr>
          <w:t>Figures 2 &amp; 3</w:t>
        </w:r>
        <w:r>
          <w:t>). For riboflavin and vitamin B</w:t>
        </w:r>
        <w:r>
          <w:rPr>
            <w:vertAlign w:val="subscript"/>
          </w:rPr>
          <w:t>12</w:t>
        </w:r>
        <w:r>
          <w:t>, high prevalence of inadequate intakes were only common in countries in South Asia (</w:t>
        </w:r>
        <w:r>
          <w:rPr>
            <w:b/>
          </w:rPr>
          <w:t>Figures 1 &amp; 2</w:t>
        </w:r>
        <w:r>
          <w:t xml:space="preserve">). </w:t>
        </w:r>
      </w:ins>
    </w:p>
    <w:p w14:paraId="17754FDE" w14:textId="77777777" w:rsidR="00F903CB" w:rsidRDefault="00F903CB">
      <w:pPr>
        <w:ind w:firstLine="720"/>
        <w:pPrChange w:id="382" w:author="Authors" w:date="2024-04-25T10:59:00Z">
          <w:pPr/>
        </w:pPrChange>
      </w:pPr>
    </w:p>
    <w:p w14:paraId="75EF2E6A" w14:textId="77777777" w:rsidR="00957831" w:rsidRDefault="00D9225D">
      <w:pPr>
        <w:rPr>
          <w:del w:id="383" w:author="Authors" w:date="2024-04-25T10:59:00Z"/>
        </w:rPr>
      </w:pPr>
      <w:del w:id="384" w:author="Authors" w:date="2024-04-25T10:59:00Z">
        <w:r>
          <w:delText>Low levels of inadequate iodine intakes were only observed in Europe, New Zealand, and Australia (</w:delText>
        </w:r>
        <w:r>
          <w:rPr>
            <w:b/>
          </w:rPr>
          <w:delText>Figures 1 &amp; 2</w:delText>
        </w:r>
        <w:r>
          <w:delText>), and for vitamin E, in Pacif</w:delText>
        </w:r>
        <w:r>
          <w:delText>ic Island countries (</w:delText>
        </w:r>
        <w:r>
          <w:rPr>
            <w:b/>
          </w:rPr>
          <w:delText>Figures 1 &amp; 2</w:delText>
        </w:r>
        <w:r>
          <w:delText>). For riboflavin, high levels of inadequate intakes were only common in India and other countries in South Asia (</w:delText>
        </w:r>
        <w:r>
          <w:rPr>
            <w:b/>
          </w:rPr>
          <w:delText>Figures 1 &amp; 2</w:delText>
        </w:r>
        <w:r>
          <w:delText>). The prevalence of inadequate selenium intakes was only high in Russia and other eastern Euro</w:delText>
        </w:r>
        <w:r>
          <w:delText>pean and central Asian countries (</w:delText>
        </w:r>
        <w:r>
          <w:rPr>
            <w:b/>
          </w:rPr>
          <w:delText>Figures 1 &amp; 2</w:delText>
        </w:r>
        <w:r>
          <w:delText>), while inadequate vitamin B</w:delText>
        </w:r>
        <w:r>
          <w:rPr>
            <w:vertAlign w:val="subscript"/>
          </w:rPr>
          <w:delText>12</w:delText>
        </w:r>
        <w:r>
          <w:delText xml:space="preserve"> intakes were only high in South Asia (</w:delText>
        </w:r>
        <w:r>
          <w:rPr>
            <w:b/>
          </w:rPr>
          <w:delText>Figure 2</w:delText>
        </w:r>
        <w:r>
          <w:delText xml:space="preserve">). </w:delText>
        </w:r>
      </w:del>
    </w:p>
    <w:p w14:paraId="73D47F92" w14:textId="77777777" w:rsidR="00957831" w:rsidRDefault="00957831">
      <w:pPr>
        <w:ind w:firstLine="720"/>
        <w:rPr>
          <w:del w:id="385" w:author="Authors" w:date="2024-04-25T10:59:00Z"/>
        </w:rPr>
      </w:pPr>
    </w:p>
    <w:p w14:paraId="0A85AB34" w14:textId="5D66619E" w:rsidR="00F903CB" w:rsidRDefault="00BD468D">
      <w:pPr>
        <w:rPr>
          <w:b/>
          <w:sz w:val="28"/>
          <w:szCs w:val="28"/>
        </w:rPr>
      </w:pPr>
      <w:r>
        <w:t>Globally, the prevalence of inadequate intakes was consistently higher for females than for males in the same country and age group for iodine, vitamin B</w:t>
      </w:r>
      <w:r>
        <w:rPr>
          <w:vertAlign w:val="subscript"/>
        </w:rPr>
        <w:t>12</w:t>
      </w:r>
      <w:r>
        <w:t>, iron, and selenium (</w:t>
      </w:r>
      <w:r>
        <w:rPr>
          <w:b/>
        </w:rPr>
        <w:t xml:space="preserve">Figure </w:t>
      </w:r>
      <w:del w:id="386" w:author="Authors" w:date="2024-04-25T10:59:00Z">
        <w:r w:rsidR="00D9225D">
          <w:rPr>
            <w:b/>
          </w:rPr>
          <w:delText>3</w:delText>
        </w:r>
      </w:del>
      <w:ins w:id="387" w:author="Authors" w:date="2024-04-25T10:59:00Z">
        <w:r>
          <w:rPr>
            <w:b/>
          </w:rPr>
          <w:t>4</w:t>
        </w:r>
      </w:ins>
      <w:r>
        <w:t xml:space="preserve">). The prevalence of inadequate intakes was higher for females than males in most regions </w:t>
      </w:r>
      <w:del w:id="388" w:author="Authors" w:date="2024-04-25T10:59:00Z">
        <w:r w:rsidR="00D9225D">
          <w:delText>(not in south-eastern Asia and North America) for</w:delText>
        </w:r>
      </w:del>
      <w:ins w:id="389" w:author="Authors" w:date="2024-04-25T10:59:00Z">
        <w:r>
          <w:t>for calcium,</w:t>
        </w:r>
      </w:ins>
      <w:r>
        <w:t xml:space="preserve"> riboflavin, vitamin E, and folate. Conversely, the prevalence of inadequate intakes was consistently higher for males than females in the same country and age group for </w:t>
      </w:r>
      <w:del w:id="390" w:author="Authors" w:date="2024-04-25T10:59:00Z">
        <w:r w:rsidR="00D9225D">
          <w:delText>calcium, niacin, t</w:delText>
        </w:r>
        <w:r w:rsidR="00D9225D">
          <w:delText>hiamin</w:delText>
        </w:r>
      </w:del>
      <w:ins w:id="391" w:author="Authors" w:date="2024-04-25T10:59:00Z">
        <w:r>
          <w:t>magnesium</w:t>
        </w:r>
      </w:ins>
      <w:r>
        <w:t xml:space="preserve">, vitamin </w:t>
      </w:r>
      <w:del w:id="392" w:author="Authors" w:date="2024-04-25T10:59:00Z">
        <w:r w:rsidR="00D9225D">
          <w:delText>A</w:delText>
        </w:r>
      </w:del>
      <w:ins w:id="393" w:author="Authors" w:date="2024-04-25T10:59:00Z">
        <w:r>
          <w:t>B</w:t>
        </w:r>
        <w:r>
          <w:rPr>
            <w:vertAlign w:val="subscript"/>
          </w:rPr>
          <w:t>6</w:t>
        </w:r>
      </w:ins>
      <w:r>
        <w:t xml:space="preserve">, zinc, vitamin C, vitamin </w:t>
      </w:r>
      <w:del w:id="394" w:author="Authors" w:date="2024-04-25T10:59:00Z">
        <w:r w:rsidR="00D9225D">
          <w:delText>B</w:delText>
        </w:r>
        <w:r w:rsidR="00D9225D">
          <w:rPr>
            <w:vertAlign w:val="subscript"/>
          </w:rPr>
          <w:delText>6</w:delText>
        </w:r>
      </w:del>
      <w:ins w:id="395" w:author="Authors" w:date="2024-04-25T10:59:00Z">
        <w:r>
          <w:t>A, thiamin</w:t>
        </w:r>
      </w:ins>
      <w:r>
        <w:t xml:space="preserve">, and </w:t>
      </w:r>
      <w:del w:id="396" w:author="Authors" w:date="2024-04-25T10:59:00Z">
        <w:r w:rsidR="00D9225D">
          <w:delText xml:space="preserve"> magnesium</w:delText>
        </w:r>
      </w:del>
      <w:ins w:id="397" w:author="Authors" w:date="2024-04-25T10:59:00Z">
        <w:r>
          <w:t>niacin</w:t>
        </w:r>
      </w:ins>
      <w:r>
        <w:t xml:space="preserve"> (</w:t>
      </w:r>
      <w:r>
        <w:rPr>
          <w:b/>
        </w:rPr>
        <w:t xml:space="preserve">Figure </w:t>
      </w:r>
      <w:del w:id="398" w:author="Authors" w:date="2024-04-25T10:59:00Z">
        <w:r w:rsidR="00D9225D">
          <w:rPr>
            <w:b/>
          </w:rPr>
          <w:delText>3</w:delText>
        </w:r>
      </w:del>
      <w:ins w:id="399" w:author="Authors" w:date="2024-04-25T10:59:00Z">
        <w:r>
          <w:rPr>
            <w:b/>
          </w:rPr>
          <w:t>4</w:t>
        </w:r>
      </w:ins>
      <w:r>
        <w:t>).</w:t>
      </w:r>
    </w:p>
    <w:p w14:paraId="45059C2B" w14:textId="77777777" w:rsidR="00F903CB" w:rsidRDefault="00BD468D">
      <w:pPr>
        <w:pStyle w:val="Heading2"/>
      </w:pPr>
      <w:bookmarkStart w:id="400" w:name="_2jxsxqh" w:colFirst="0" w:colLast="0"/>
      <w:bookmarkEnd w:id="400"/>
      <w:r>
        <w:t>4. Discussion</w:t>
      </w:r>
    </w:p>
    <w:p w14:paraId="0344F2E5" w14:textId="30A08EB1" w:rsidR="00F903CB" w:rsidRDefault="00BD468D">
      <w:r>
        <w:t xml:space="preserve">This analysis provides a new, replicable, and accessible methodology for estimating micronutrient intake inadequacy. Globally, we found that </w:t>
      </w:r>
      <w:ins w:id="401" w:author="Authors" w:date="2024-04-25T10:59:00Z">
        <w:r>
          <w:t xml:space="preserve">more than </w:t>
        </w:r>
      </w:ins>
      <w:r>
        <w:t xml:space="preserve">five billion people do not consume enough of </w:t>
      </w:r>
      <w:ins w:id="402" w:author="Authors" w:date="2024-04-25T10:59:00Z">
        <w:r>
          <w:t xml:space="preserve">each of </w:t>
        </w:r>
      </w:ins>
      <w:r>
        <w:t>three nutrients–</w:t>
      </w:r>
      <w:del w:id="403" w:author="Authors" w:date="2024-04-25T10:59:00Z">
        <w:r w:rsidR="00D9225D">
          <w:delText xml:space="preserve">calcium, </w:delText>
        </w:r>
      </w:del>
      <w:r>
        <w:t xml:space="preserve">iodine, </w:t>
      </w:r>
      <w:del w:id="404" w:author="Authors" w:date="2024-04-25T10:59:00Z">
        <w:r w:rsidR="00D9225D">
          <w:delText xml:space="preserve">and </w:delText>
        </w:r>
      </w:del>
      <w:r>
        <w:t>vitamin E</w:t>
      </w:r>
      <w:del w:id="405" w:author="Authors" w:date="2024-04-25T10:59:00Z">
        <w:r w:rsidR="00D9225D">
          <w:delText>.</w:delText>
        </w:r>
      </w:del>
      <w:ins w:id="406" w:author="Authors" w:date="2024-04-25T10:59:00Z">
        <w:r>
          <w:t>, and calcium.</w:t>
        </w:r>
      </w:ins>
      <w:r>
        <w:t xml:space="preserve"> Over four billion people do not consume enough </w:t>
      </w:r>
      <w:ins w:id="407" w:author="Authors" w:date="2024-04-25T10:59:00Z">
        <w:r>
          <w:t>of each of another four nutrients–</w:t>
        </w:r>
      </w:ins>
      <w:r>
        <w:t xml:space="preserve">iron, riboflavin, folate, and vitamin C. </w:t>
      </w:r>
      <w:r>
        <w:rPr>
          <w:sz w:val="21"/>
          <w:szCs w:val="21"/>
        </w:rPr>
        <w:t>Our analysis demonstrates that the majority of the global population has inadequate micronutrient intake</w:t>
      </w:r>
      <w:del w:id="408" w:author="Authors" w:date="2024-04-25T10:59:00Z">
        <w:r w:rsidR="00D9225D">
          <w:rPr>
            <w:sz w:val="21"/>
            <w:szCs w:val="21"/>
          </w:rPr>
          <w:delText>, and this likely corresponds with micronutrient deficiency in the majority of the global population.</w:delText>
        </w:r>
      </w:del>
      <w:ins w:id="409" w:author="Authors" w:date="2024-04-25T10:59:00Z">
        <w:r>
          <w:rPr>
            <w:sz w:val="21"/>
            <w:szCs w:val="21"/>
          </w:rPr>
          <w:t xml:space="preserve">. </w:t>
        </w:r>
      </w:ins>
    </w:p>
    <w:p w14:paraId="0726E36F" w14:textId="77777777" w:rsidR="00F903CB" w:rsidRDefault="00F903CB"/>
    <w:p w14:paraId="0D0CD2E3" w14:textId="77777777" w:rsidR="00957831" w:rsidRDefault="00D9225D">
      <w:pPr>
        <w:rPr>
          <w:del w:id="410" w:author="Authors" w:date="2024-04-25T10:59:00Z"/>
        </w:rPr>
      </w:pPr>
      <w:del w:id="411" w:author="Authors" w:date="2024-04-25T10:59:00Z">
        <w:r>
          <w:delText>Our analysis is subject to limitations–most notably, data availability.</w:delText>
        </w:r>
      </w:del>
      <w:moveFromRangeStart w:id="412" w:author="Authors" w:date="2024-04-25T10:59:00Z" w:name="move164935172"/>
      <w:moveFrom w:id="413" w:author="Authors" w:date="2024-04-25T10:59:00Z">
        <w:r w:rsidR="00BD468D">
          <w:t xml:space="preserve"> There remains a lack of individual dietary intake data worldwide, especially nationally representative datasets and datasets with two or more days of intake. </w:t>
        </w:r>
      </w:moveFrom>
      <w:moveFromRangeEnd w:id="412"/>
      <w:del w:id="414" w:author="Authors" w:date="2024-04-25T10:59:00Z">
        <w:r>
          <w:delText>This limits the number of statistical distributions that can be estimated in the nutriR database. GDD data are subject to simi</w:delText>
        </w:r>
        <w:r>
          <w:delText>lar limitations as methods that estimate food supply, including limited accuracy and complexity of underlying food composition data. Although GDD coverage has grown to include 98% of the global population and become more precise over time,</w:delText>
        </w:r>
        <w:r>
          <w:fldChar w:fldCharType="begin"/>
        </w:r>
        <w:r>
          <w:delInstrText xml:space="preserve"> HYPERLINK "htt</w:delInstrText>
        </w:r>
        <w:r>
          <w:delInstrText xml:space="preserve">ps://www.zotero.org/google-docs/?brb869" \h </w:delInstrText>
        </w:r>
        <w:r>
          <w:fldChar w:fldCharType="separate"/>
        </w:r>
        <w:r>
          <w:rPr>
            <w:vertAlign w:val="superscript"/>
          </w:rPr>
          <w:delText>14</w:delText>
        </w:r>
        <w:r>
          <w:rPr>
            <w:vertAlign w:val="superscript"/>
          </w:rPr>
          <w:fldChar w:fldCharType="end"/>
        </w:r>
        <w:r>
          <w:delText xml:space="preserve"> many of its underlying datasets have limited data. The estimates presented in this paper are of inadequate nutrient intake and not based on biomarker data, and they exclude supplementation and fortification. </w:delText>
        </w:r>
        <w:r>
          <w:delText>Nonetheless, there is little supplementation and fortification with most of these micronutrients globally. Among countries with available Demographic and Health Survey (DHS) data, supplementation is somewhat common for iron, with 32% of pregnant women cons</w:delText>
        </w:r>
        <w:r>
          <w:delText>uming iron for &gt;90 days of their pregnancy, and 14% of children consuming a supplement in the previous week.</w:delText>
        </w:r>
        <w:r>
          <w:fldChar w:fldCharType="begin"/>
        </w:r>
        <w:r>
          <w:delInstrText xml:space="preserve"> HYPERLINK "https://www.zotero.org/google-docs/?QUmk1h" \h </w:delInstrText>
        </w:r>
        <w:r>
          <w:fldChar w:fldCharType="separate"/>
        </w:r>
        <w:r>
          <w:rPr>
            <w:vertAlign w:val="superscript"/>
          </w:rPr>
          <w:delText>33</w:delText>
        </w:r>
        <w:r>
          <w:rPr>
            <w:vertAlign w:val="superscript"/>
          </w:rPr>
          <w:fldChar w:fldCharType="end"/>
        </w:r>
        <w:r>
          <w:delText xml:space="preserve"> Supplementation is the highest for vitamin A in children; an estimated 55% have had</w:delText>
        </w:r>
        <w:r>
          <w:delText xml:space="preserve"> a dose in the previous six months.</w:delText>
        </w:r>
        <w:r>
          <w:fldChar w:fldCharType="begin"/>
        </w:r>
        <w:r>
          <w:delInstrText xml:space="preserve"> HYPERLINK "https://www.zotero.org/google-docs/?Tm1U1r" \h </w:delInstrText>
        </w:r>
        <w:r>
          <w:fldChar w:fldCharType="separate"/>
        </w:r>
        <w:r>
          <w:rPr>
            <w:vertAlign w:val="superscript"/>
          </w:rPr>
          <w:delText>33</w:delText>
        </w:r>
        <w:r>
          <w:rPr>
            <w:vertAlign w:val="superscript"/>
          </w:rPr>
          <w:fldChar w:fldCharType="end"/>
        </w:r>
        <w:r>
          <w:delText xml:space="preserve"> There is inadequate data on fortification for most nutrients except iodine; UNICEF estimates that 89% of people worldwide consume iodized salt.</w:delText>
        </w:r>
        <w:r>
          <w:fldChar w:fldCharType="begin"/>
        </w:r>
        <w:r>
          <w:delInstrText xml:space="preserve"> HYPERLINK </w:delInstrText>
        </w:r>
        <w:r>
          <w:delInstrText xml:space="preserve">"https://www.zotero.org/google-docs/?4ZfQjd" \h </w:delInstrText>
        </w:r>
        <w:r>
          <w:fldChar w:fldCharType="separate"/>
        </w:r>
        <w:r>
          <w:rPr>
            <w:vertAlign w:val="superscript"/>
          </w:rPr>
          <w:delText>34</w:delText>
        </w:r>
        <w:r>
          <w:rPr>
            <w:vertAlign w:val="superscript"/>
          </w:rPr>
          <w:fldChar w:fldCharType="end"/>
        </w:r>
        <w:r>
          <w:delText xml:space="preserve"> Thus, iodine might be the only nutrient for which inadequate intake from food is a poor indicator of deficiency in most populations. </w:delText>
        </w:r>
      </w:del>
    </w:p>
    <w:p w14:paraId="40030D2E" w14:textId="77777777" w:rsidR="00957831" w:rsidRDefault="00957831">
      <w:pPr>
        <w:rPr>
          <w:del w:id="415" w:author="Authors" w:date="2024-04-25T10:59:00Z"/>
        </w:rPr>
      </w:pPr>
    </w:p>
    <w:p w14:paraId="79EFBB31" w14:textId="5BC9FAAA" w:rsidR="00F903CB" w:rsidRDefault="00D9225D">
      <w:del w:id="416" w:author="Authors" w:date="2024-04-25T10:59:00Z">
        <w:r>
          <w:delText>We</w:delText>
        </w:r>
      </w:del>
      <w:ins w:id="417" w:author="Authors" w:date="2024-04-25T10:59:00Z">
        <w:r w:rsidR="00BD468D">
          <w:t>Globally, we</w:t>
        </w:r>
      </w:ins>
      <w:r w:rsidR="00BD468D">
        <w:t xml:space="preserve"> found that </w:t>
      </w:r>
      <w:del w:id="418" w:author="Authors" w:date="2024-04-25T10:59:00Z">
        <w:r>
          <w:delText>globally,</w:delText>
        </w:r>
      </w:del>
      <w:r w:rsidR="00BD468D">
        <w:t xml:space="preserve"> women faced a higher prevalence of </w:t>
      </w:r>
      <w:del w:id="419" w:author="Authors" w:date="2024-04-25T10:59:00Z">
        <w:r>
          <w:delText xml:space="preserve">estimated </w:delText>
        </w:r>
        <w:r>
          <w:delText>intake inadequacy</w:delText>
        </w:r>
      </w:del>
      <w:ins w:id="420" w:author="Authors" w:date="2024-04-25T10:59:00Z">
        <w:r w:rsidR="00BD468D">
          <w:t>inadequate intakes</w:t>
        </w:r>
      </w:ins>
      <w:r w:rsidR="00BD468D">
        <w:t xml:space="preserve"> relative to men for </w:t>
      </w:r>
      <w:del w:id="421" w:author="Authors" w:date="2024-04-25T10:59:00Z">
        <w:r>
          <w:delText xml:space="preserve">a number of nutrients, including </w:delText>
        </w:r>
      </w:del>
      <w:r w:rsidR="00BD468D">
        <w:t>iodine</w:t>
      </w:r>
      <w:del w:id="422" w:author="Authors" w:date="2024-04-25T10:59:00Z">
        <w:r>
          <w:delText>, iron</w:delText>
        </w:r>
      </w:del>
      <w:r w:rsidR="00BD468D">
        <w:t>, vitamin B</w:t>
      </w:r>
      <w:r w:rsidR="00BD468D">
        <w:rPr>
          <w:vertAlign w:val="subscript"/>
        </w:rPr>
        <w:t>12</w:t>
      </w:r>
      <w:r w:rsidR="00BD468D">
        <w:t xml:space="preserve">, </w:t>
      </w:r>
      <w:del w:id="423" w:author="Authors" w:date="2024-04-25T10:59:00Z">
        <w:r>
          <w:delText>vitamin E, folate</w:delText>
        </w:r>
      </w:del>
      <w:ins w:id="424" w:author="Authors" w:date="2024-04-25T10:59:00Z">
        <w:r w:rsidR="00BD468D">
          <w:t>iron, selenium, calcium</w:t>
        </w:r>
      </w:ins>
      <w:r w:rsidR="00BD468D">
        <w:t xml:space="preserve">, riboflavin, and </w:t>
      </w:r>
      <w:del w:id="425" w:author="Authors" w:date="2024-04-25T10:59:00Z">
        <w:r>
          <w:delText>selenium</w:delText>
        </w:r>
      </w:del>
      <w:ins w:id="426" w:author="Authors" w:date="2024-04-25T10:59:00Z">
        <w:r w:rsidR="00BD468D">
          <w:t>folate</w:t>
        </w:r>
      </w:ins>
      <w:r w:rsidR="00BD468D">
        <w:t xml:space="preserve">. Conversely, there are several nutrients for which men have higher intake inadequacies compared to women, including </w:t>
      </w:r>
      <w:del w:id="427" w:author="Authors" w:date="2024-04-25T10:59:00Z">
        <w:r>
          <w:delText>for calcium, vitamin C, vitamin B6, vitamin A, zinc, magnesium, thiamin, and niacin. Although a recent analysis found moderate levels of global B12 deficiency, their analysis used a higher threshold for requirements and FAO food balance sheets rather tha</w:delText>
        </w:r>
        <w:r>
          <w:delText>n dietary data.</w:delText>
        </w:r>
        <w:r>
          <w:fldChar w:fldCharType="begin"/>
        </w:r>
        <w:r>
          <w:delInstrText xml:space="preserve"> HYPERLINK "https://www.zotero.org/google-docs/?WNQJjd" \h </w:delInstrText>
        </w:r>
        <w:r>
          <w:fldChar w:fldCharType="separate"/>
        </w:r>
        <w:r>
          <w:rPr>
            <w:vertAlign w:val="superscript"/>
          </w:rPr>
          <w:delText>15</w:delText>
        </w:r>
        <w:r>
          <w:rPr>
            <w:vertAlign w:val="superscript"/>
          </w:rPr>
          <w:fldChar w:fldCharType="end"/>
        </w:r>
        <w:r>
          <w:delText xml:space="preserve"> GDD data analyses have found that women globally have better dietary quality scores compared to men,</w:delText>
        </w:r>
        <w:r>
          <w:fldChar w:fldCharType="begin"/>
        </w:r>
        <w:r>
          <w:delInstrText xml:space="preserve"> HYPERLINK "https://www.zotero.org/google-docs/?NTx1ib" \h </w:delInstrText>
        </w:r>
        <w:r>
          <w:fldChar w:fldCharType="separate"/>
        </w:r>
        <w:r>
          <w:rPr>
            <w:vertAlign w:val="superscript"/>
          </w:rPr>
          <w:delText>35</w:delText>
        </w:r>
        <w:r>
          <w:rPr>
            <w:vertAlign w:val="superscript"/>
          </w:rPr>
          <w:fldChar w:fldCharType="end"/>
        </w:r>
        <w:r>
          <w:delText xml:space="preserve"> and that an</w:delText>
        </w:r>
        <w:r>
          <w:delText>imal source food consumption does not differ substantially between men and women, other than slight variations in the types of foods consumed.</w:delText>
        </w:r>
        <w:r>
          <w:fldChar w:fldCharType="begin"/>
        </w:r>
        <w:r>
          <w:delInstrText xml:space="preserve"> HYPERLINK "https://www.zotero.org/google-docs/?afsNdK" \h </w:delInstrText>
        </w:r>
        <w:r>
          <w:fldChar w:fldCharType="separate"/>
        </w:r>
        <w:r>
          <w:rPr>
            <w:vertAlign w:val="superscript"/>
          </w:rPr>
          <w:delText>36</w:delText>
        </w:r>
        <w:r>
          <w:rPr>
            <w:vertAlign w:val="superscript"/>
          </w:rPr>
          <w:fldChar w:fldCharType="end"/>
        </w:r>
        <w:r>
          <w:delText xml:space="preserve"> Thus, many</w:delText>
        </w:r>
      </w:del>
      <w:ins w:id="428" w:author="Authors" w:date="2024-04-25T10:59:00Z">
        <w:r w:rsidR="00BD468D">
          <w:t>magnesium, vitamin B</w:t>
        </w:r>
        <w:r w:rsidR="00BD468D">
          <w:rPr>
            <w:vertAlign w:val="subscript"/>
          </w:rPr>
          <w:t>6</w:t>
        </w:r>
        <w:r w:rsidR="00BD468D">
          <w:t>, zinc, vitamin C, vitamin A, thiamin, and niacin. Many</w:t>
        </w:r>
      </w:ins>
      <w:r w:rsidR="00BD468D">
        <w:t xml:space="preserve"> of the differences observed may relate to a combination of differing dietary patterns between sexes, dietary requirements, and consumption quantities. </w:t>
      </w:r>
    </w:p>
    <w:p w14:paraId="7CED3B87" w14:textId="77777777" w:rsidR="00F903CB" w:rsidRDefault="00F903CB"/>
    <w:p w14:paraId="34119AF6" w14:textId="125513DA" w:rsidR="00F903CB" w:rsidRDefault="00D9225D">
      <w:del w:id="429" w:author="Authors" w:date="2024-04-25T10:59:00Z">
        <w:r>
          <w:delText>Although no studies have assessed</w:delText>
        </w:r>
      </w:del>
      <w:ins w:id="430" w:author="Authors" w:date="2024-04-25T10:59:00Z">
        <w:r w:rsidR="00BD468D">
          <w:t>This paper builds on work that estimates the global prevalence of micronutrient deficiencies and</w:t>
        </w:r>
      </w:ins>
      <w:r w:rsidR="00BD468D">
        <w:t xml:space="preserve"> inadequate </w:t>
      </w:r>
      <w:del w:id="431" w:author="Authors" w:date="2024-04-25T10:59:00Z">
        <w:r>
          <w:delText>intakes for this many nutrients globally, our findings are supported by existing research.</w:delText>
        </w:r>
      </w:del>
      <w:ins w:id="432" w:author="Authors" w:date="2024-04-25T10:59:00Z">
        <w:r w:rsidR="00BD468D">
          <w:t>nutrient supplies.</w:t>
        </w:r>
      </w:ins>
      <w:r w:rsidR="00BD468D">
        <w:t xml:space="preserve"> Stevens et al.</w:t>
      </w:r>
      <w:r>
        <w:fldChar w:fldCharType="begin"/>
      </w:r>
      <w:r>
        <w:instrText xml:space="preserve"> HYPERLINK "https://www.zotero.org/google-docs/?iH0Cjl" \h </w:instrText>
      </w:r>
      <w:r>
        <w:fldChar w:fldCharType="separate"/>
      </w:r>
      <w:del w:id="433" w:author="Authors" w:date="2024-04-25T10:59:00Z">
        <w:r>
          <w:rPr>
            <w:vertAlign w:val="superscript"/>
          </w:rPr>
          <w:delText>2</w:delText>
        </w:r>
      </w:del>
      <w:ins w:id="434" w:author="Authors" w:date="2024-04-25T10:59:00Z">
        <w:r w:rsidR="00BD468D">
          <w:rPr>
            <w:vertAlign w:val="superscript"/>
          </w:rPr>
          <w:t>1</w:t>
        </w:r>
      </w:ins>
      <w:r>
        <w:rPr>
          <w:vertAlign w:val="superscript"/>
        </w:rPr>
        <w:fldChar w:fldCharType="end"/>
      </w:r>
      <w:r w:rsidR="00BD468D">
        <w:t xml:space="preserve"> assessed micronutrient deficiency based on biomarker data for all datasets available globally (24 nationally-representative datasets) for non-pregnant women and preschool aged children, estimating that over half of preschool-aged children and two-thirds of non-pregnant women have micronutrient deficiencies. Our estimates generally show a higher prevalence of intake inadequacy compared to their biomarker data. One reason for this difference might be that our estimates do not include supplements and fortified foods, so our estimates are reflective of nutrient adequacy from unfortified foods. Additionally, nutritional deficiencies, as measured by clinical biomarkers, although highly </w:t>
      </w:r>
      <w:r w:rsidR="00BD468D">
        <w:lastRenderedPageBreak/>
        <w:t>correlated with nutrient intake,</w:t>
      </w:r>
      <w:hyperlink r:id="rId15">
        <w:r w:rsidR="00BD468D">
          <w:rPr>
            <w:vertAlign w:val="superscript"/>
          </w:rPr>
          <w:t>37</w:t>
        </w:r>
      </w:hyperlink>
      <w:r w:rsidR="00BD468D">
        <w:t xml:space="preserve"> may be strongly influenced by disease status, inflammation, microbiome, and other contextual factors.</w:t>
      </w:r>
      <w:ins w:id="435" w:author="Authors" w:date="2024-04-25T10:59:00Z">
        <w:r w:rsidR="00BD468D">
          <w:t xml:space="preserve"> Though many analyses have modeled inadequate nutrient supplies, ours is the first analysis to estimate global inadequate intakes by applying nutrient intake distributions to estimated intake data using age- and sex-specific intake distributions</w:t>
        </w:r>
      </w:ins>
    </w:p>
    <w:p w14:paraId="64E747FE" w14:textId="77777777" w:rsidR="00957831" w:rsidRDefault="00957831">
      <w:pPr>
        <w:rPr>
          <w:del w:id="436" w:author="Authors" w:date="2024-04-25T10:59:00Z"/>
        </w:rPr>
      </w:pPr>
      <w:bookmarkStart w:id="437" w:name="_kdh3hpivxg70" w:colFirst="0" w:colLast="0"/>
      <w:bookmarkEnd w:id="437"/>
    </w:p>
    <w:p w14:paraId="17C1C526" w14:textId="77777777" w:rsidR="00957831" w:rsidRDefault="00D9225D">
      <w:pPr>
        <w:rPr>
          <w:del w:id="438" w:author="Authors" w:date="2024-04-25T10:59:00Z"/>
        </w:rPr>
      </w:pPr>
      <w:del w:id="439" w:author="Authors" w:date="2024-04-25T10:59:00Z">
        <w:r>
          <w:delText>This paper builds on work that estimates the global prevalence</w:delText>
        </w:r>
        <w:r>
          <w:delText xml:space="preserve"> of micronutrient deficiencies, inadequate intakes, or inadequate supply. Notably, the GDD uses actual dietary intake data rather than food supply or household food purchase data. Ours is the first analysis to apply nutrient intake distributions to actual </w:delText>
        </w:r>
        <w:r>
          <w:delText>intake data using age- and sex-specific intake distributions on a global scale. We also incorporated within-person variation in our underlying nutrient distributions by only including datasets with two or more days of dietary intake. This is especially imp</w:delText>
        </w:r>
        <w:r>
          <w:delText xml:space="preserve">ortant for low-income populations, where some types of foods are consumed infrequently. </w:delText>
        </w:r>
      </w:del>
    </w:p>
    <w:p w14:paraId="7FB50F87" w14:textId="77777777" w:rsidR="00957831" w:rsidRDefault="00957831">
      <w:pPr>
        <w:rPr>
          <w:del w:id="440" w:author="Authors" w:date="2024-04-25T10:59:00Z"/>
        </w:rPr>
      </w:pPr>
    </w:p>
    <w:p w14:paraId="6021AE3E" w14:textId="77777777" w:rsidR="00957831" w:rsidRDefault="00957831">
      <w:pPr>
        <w:rPr>
          <w:del w:id="441" w:author="Authors" w:date="2024-04-25T10:59:00Z"/>
        </w:rPr>
      </w:pPr>
    </w:p>
    <w:p w14:paraId="22729F05" w14:textId="072678A3" w:rsidR="00F903CB" w:rsidRDefault="00D9225D">
      <w:pPr>
        <w:pStyle w:val="Heading2"/>
        <w:rPr>
          <w:ins w:id="442" w:author="Authors" w:date="2024-04-25T10:59:00Z"/>
        </w:rPr>
      </w:pPr>
      <w:bookmarkStart w:id="443" w:name="_z337ya" w:colFirst="0" w:colLast="0"/>
      <w:bookmarkEnd w:id="443"/>
      <w:del w:id="444" w:author="Authors" w:date="2024-04-25T10:59:00Z">
        <w:r>
          <w:delText>5</w:delText>
        </w:r>
      </w:del>
      <w:ins w:id="445" w:author="Authors" w:date="2024-04-25T10:59:00Z">
        <w:r w:rsidR="00BD468D">
          <w:t>5. Limitations</w:t>
        </w:r>
      </w:ins>
    </w:p>
    <w:p w14:paraId="224B3984" w14:textId="77777777" w:rsidR="00F903CB" w:rsidRDefault="00BD468D">
      <w:pPr>
        <w:rPr>
          <w:ins w:id="446" w:author="Authors" w:date="2024-04-25T10:59:00Z"/>
        </w:rPr>
      </w:pPr>
      <w:ins w:id="447" w:author="Authors" w:date="2024-04-25T10:59:00Z">
        <w:r>
          <w:t>Our analysis is subject to limitations–most notably, data availability (</w:t>
        </w:r>
        <w:r>
          <w:rPr>
            <w:b/>
          </w:rPr>
          <w:t>Table S4</w:t>
        </w:r>
        <w:r>
          <w:t>).</w:t>
        </w:r>
      </w:ins>
      <w:moveToRangeStart w:id="448" w:author="Authors" w:date="2024-04-25T10:59:00Z" w:name="move164935172"/>
      <w:moveTo w:id="449" w:author="Authors" w:date="2024-04-25T10:59:00Z">
        <w:r>
          <w:t xml:space="preserve"> There remains a lack of individual dietary intake data worldwide, especially nationally representative datasets and datasets with two or more days of intake. </w:t>
        </w:r>
      </w:moveTo>
      <w:moveToRangeEnd w:id="448"/>
      <w:ins w:id="450" w:author="Authors" w:date="2024-04-25T10:59:00Z">
        <w:r>
          <w:t>Although GDD coverage has grown to include &gt;99% of the global population and become more precise over time,</w:t>
        </w:r>
        <w:r w:rsidR="00D9225D">
          <w:fldChar w:fldCharType="begin"/>
        </w:r>
        <w:r w:rsidR="00D9225D">
          <w:instrText xml:space="preserve"> HYPERLINK "https://www.zotero.org/goog</w:instrText>
        </w:r>
        <w:r w:rsidR="00D9225D">
          <w:instrText xml:space="preserve">le-docs/?01dDa8" \h </w:instrText>
        </w:r>
        <w:r w:rsidR="00D9225D">
          <w:fldChar w:fldCharType="separate"/>
        </w:r>
        <w:r>
          <w:rPr>
            <w:vertAlign w:val="superscript"/>
          </w:rPr>
          <w:t>20</w:t>
        </w:r>
        <w:r w:rsidR="00D9225D">
          <w:rPr>
            <w:vertAlign w:val="superscript"/>
          </w:rPr>
          <w:fldChar w:fldCharType="end"/>
        </w:r>
        <w:r>
          <w:t xml:space="preserve"> recent nationally representative quantitative dietary intake data is scarce, which limits the ability to validate the modeled estimates across countries.</w:t>
        </w:r>
        <w:r w:rsidR="00D9225D">
          <w:fldChar w:fldCharType="begin"/>
        </w:r>
        <w:r w:rsidR="00D9225D">
          <w:instrText xml:space="preserve"> HYPERLINK "https://www.zotero.org/google-docs/?rqQ92e" \h </w:instrText>
        </w:r>
        <w:r w:rsidR="00D9225D">
          <w:fldChar w:fldCharType="separate"/>
        </w:r>
        <w:r>
          <w:rPr>
            <w:vertAlign w:val="superscript"/>
          </w:rPr>
          <w:t>38</w:t>
        </w:r>
        <w:r w:rsidR="00D9225D">
          <w:rPr>
            <w:vertAlign w:val="superscript"/>
          </w:rPr>
          <w:fldChar w:fldCharType="end"/>
        </w:r>
        <w:r>
          <w:t xml:space="preserve"> This also limited the number of statistical distributions that could be estimated in the </w:t>
        </w:r>
        <w:proofErr w:type="spellStart"/>
        <w:r>
          <w:t>nutriR</w:t>
        </w:r>
        <w:proofErr w:type="spellEnd"/>
        <w:r>
          <w:t xml:space="preserve"> database. By basing the global intake distribution shapes on datasets from only 31 countries, it is possible that some of the distribution shapes were incorrectly estimated, resulting in inaccurate estimates of inadequacy. </w:t>
        </w:r>
      </w:ins>
    </w:p>
    <w:p w14:paraId="3AEA475C" w14:textId="77777777" w:rsidR="00F903CB" w:rsidRDefault="00F903CB">
      <w:pPr>
        <w:rPr>
          <w:ins w:id="451" w:author="Authors" w:date="2024-04-25T10:59:00Z"/>
        </w:rPr>
      </w:pPr>
    </w:p>
    <w:p w14:paraId="48C0560F" w14:textId="77777777" w:rsidR="00F903CB" w:rsidRDefault="00BD468D">
      <w:pPr>
        <w:rPr>
          <w:ins w:id="452" w:author="Authors" w:date="2024-04-25T10:59:00Z"/>
        </w:rPr>
      </w:pPr>
      <w:ins w:id="453" w:author="Authors" w:date="2024-04-25T10:59:00Z">
        <w:r>
          <w:t>The estimates presented in this paper are of inadequate nutrient intake and do not include information on fortification or supplementation. In essence, this means that our inadequate intake estimates likely overestimate risk for some key nutrients (e.g., iodine) in particular locations. Nonetheless, there is limited supplementation and fortification with many of these micronutrients globally.</w:t>
        </w:r>
        <w:r w:rsidR="00D9225D">
          <w:fldChar w:fldCharType="begin"/>
        </w:r>
        <w:r w:rsidR="00D9225D">
          <w:instrText xml:space="preserve"> HYPERLINK "https://www.zotero.org/google-docs/?5YZvX6" \h </w:instrText>
        </w:r>
        <w:r w:rsidR="00D9225D">
          <w:fldChar w:fldCharType="separate"/>
        </w:r>
        <w:r>
          <w:rPr>
            <w:vertAlign w:val="superscript"/>
          </w:rPr>
          <w:t>39</w:t>
        </w:r>
        <w:r w:rsidR="00D9225D">
          <w:rPr>
            <w:vertAlign w:val="superscript"/>
          </w:rPr>
          <w:fldChar w:fldCharType="end"/>
        </w:r>
        <w:r>
          <w:t xml:space="preserve"> Among countries with available Demographic and Health Survey data, which operates in 90+ developing countries, supplementation for select demographic groups is somewhat common for iron, with 32% of pregnant women consuming iron for &gt;90 days of their pregnancy, and 14% of children consuming a supplement in the previous week.</w:t>
        </w:r>
        <w:r w:rsidR="00D9225D">
          <w:fldChar w:fldCharType="begin"/>
        </w:r>
        <w:r w:rsidR="00D9225D">
          <w:instrText xml:space="preserve"> HYPERLINK "https://www.zotero.org/google-docs/?ttMWCH" \h </w:instrText>
        </w:r>
        <w:r w:rsidR="00D9225D">
          <w:fldChar w:fldCharType="separate"/>
        </w:r>
        <w:r>
          <w:rPr>
            <w:vertAlign w:val="superscript"/>
          </w:rPr>
          <w:t>40</w:t>
        </w:r>
        <w:r w:rsidR="00D9225D">
          <w:rPr>
            <w:vertAlign w:val="superscript"/>
          </w:rPr>
          <w:fldChar w:fldCharType="end"/>
        </w:r>
        <w:r>
          <w:t xml:space="preserve"> Supplementation is the highest for vitamin A in children; an estimated 55% have had a high-dose vitamin A supplement in the previous six months.</w:t>
        </w:r>
        <w:r w:rsidR="00D9225D">
          <w:fldChar w:fldCharType="begin"/>
        </w:r>
        <w:r w:rsidR="00D9225D">
          <w:instrText xml:space="preserve"> HYPERLINK "https://www.zotero.org/google-docs/?wROkYo" \h </w:instrText>
        </w:r>
        <w:r w:rsidR="00D9225D">
          <w:fldChar w:fldCharType="separate"/>
        </w:r>
        <w:r>
          <w:rPr>
            <w:vertAlign w:val="superscript"/>
          </w:rPr>
          <w:t>40</w:t>
        </w:r>
        <w:r w:rsidR="00D9225D">
          <w:rPr>
            <w:vertAlign w:val="superscript"/>
          </w:rPr>
          <w:fldChar w:fldCharType="end"/>
        </w:r>
        <w:r>
          <w:t xml:space="preserve"> There is inadequate data on fortification for most nutrients except iodine; UNICEF estimates that 89% of people worldwide consume iodized salt.</w:t>
        </w:r>
        <w:r w:rsidR="00D9225D">
          <w:fldChar w:fldCharType="begin"/>
        </w:r>
        <w:r w:rsidR="00D9225D">
          <w:instrText xml:space="preserve"> HYPERLINK "https://www.z</w:instrText>
        </w:r>
        <w:r w:rsidR="00D9225D">
          <w:instrText xml:space="preserve">otero.org/google-docs/?X4UFjR" \h </w:instrText>
        </w:r>
        <w:r w:rsidR="00D9225D">
          <w:fldChar w:fldCharType="separate"/>
        </w:r>
        <w:r>
          <w:rPr>
            <w:vertAlign w:val="superscript"/>
          </w:rPr>
          <w:t>41</w:t>
        </w:r>
        <w:r w:rsidR="00D9225D">
          <w:rPr>
            <w:vertAlign w:val="superscript"/>
          </w:rPr>
          <w:fldChar w:fldCharType="end"/>
        </w:r>
        <w:r>
          <w:t xml:space="preserve"> Thus, iodine might be the only nutrient for which inadequate intake from food is largely overestimated.</w:t>
        </w:r>
      </w:ins>
    </w:p>
    <w:p w14:paraId="15B25BC9" w14:textId="77777777" w:rsidR="00F903CB" w:rsidRDefault="00F903CB">
      <w:pPr>
        <w:rPr>
          <w:ins w:id="454" w:author="Authors" w:date="2024-04-25T10:59:00Z"/>
        </w:rPr>
      </w:pPr>
    </w:p>
    <w:p w14:paraId="7677FBCB" w14:textId="77777777" w:rsidR="00F903CB" w:rsidRDefault="00BD468D">
      <w:pPr>
        <w:rPr>
          <w:ins w:id="455" w:author="Authors" w:date="2024-04-25T10:59:00Z"/>
        </w:rPr>
      </w:pPr>
      <w:ins w:id="456" w:author="Authors" w:date="2024-04-25T10:59:00Z">
        <w:r>
          <w:t>A final limitation is that our nutrient intake estimates, with rare exceptions for iron and zinc, do not include nutrient-to-nutrient interactions or recognition of nutrient absorption and bioavailability. This would be impossible for some nutrients without knowledge of accompanying infection and inflammation status; and, unfortunately, the state of nutritional science has not advanced enough to accurately produce algorithms for these internal physiological mechanisms based on dietary nutrient intake data alone. This may not happen for the foreseeable future and until the state of the science advances, we cannot provide more nuanced estimates to account for this complexity.</w:t>
        </w:r>
      </w:ins>
    </w:p>
    <w:p w14:paraId="7403896A" w14:textId="77777777" w:rsidR="00F903CB" w:rsidRDefault="00BD468D">
      <w:pPr>
        <w:pStyle w:val="Heading2"/>
      </w:pPr>
      <w:bookmarkStart w:id="457" w:name="_dngyupsiepwq" w:colFirst="0" w:colLast="0"/>
      <w:bookmarkEnd w:id="457"/>
      <w:ins w:id="458" w:author="Authors" w:date="2024-04-25T10:59:00Z">
        <w:r>
          <w:lastRenderedPageBreak/>
          <w:t>6</w:t>
        </w:r>
      </w:ins>
      <w:r>
        <w:t>. Conclusions</w:t>
      </w:r>
    </w:p>
    <w:p w14:paraId="46BB8C49" w14:textId="7B9B3955" w:rsidR="00F903CB" w:rsidRDefault="00BD468D">
      <w:r>
        <w:t xml:space="preserve">This paper highlights the vast scale of micronutrient intake inadequacy across the world–especially for </w:t>
      </w:r>
      <w:del w:id="459" w:author="Authors" w:date="2024-04-25T10:59:00Z">
        <w:r w:rsidR="00D9225D">
          <w:delText xml:space="preserve">calcium, </w:delText>
        </w:r>
      </w:del>
      <w:r>
        <w:t xml:space="preserve">iodine, vitamin E, </w:t>
      </w:r>
      <w:ins w:id="460" w:author="Authors" w:date="2024-04-25T10:59:00Z">
        <w:r>
          <w:t xml:space="preserve">calcium, </w:t>
        </w:r>
      </w:ins>
      <w:r>
        <w:t xml:space="preserve">iron, riboflavin, and folate. Clear patterns emerged for differing levels of estimated inadequacy for specific nutrients on the basis of sex, more so than across age groups within a given sex. Understanding these patterns can help us to better understand where nutritional interventions are needed, such as dietary interventions, biofortification, fortification, and supplementation. Moreover, examining which nutrient intake inadequacies are correlated with each other </w:t>
      </w:r>
      <w:del w:id="461" w:author="Authors" w:date="2024-04-25T10:59:00Z">
        <w:r w:rsidR="00D9225D">
          <w:delText>can</w:delText>
        </w:r>
      </w:del>
      <w:ins w:id="462" w:author="Authors" w:date="2024-04-25T10:59:00Z">
        <w:r>
          <w:t>could</w:t>
        </w:r>
      </w:ins>
      <w:r>
        <w:t xml:space="preserve"> help to identify which nutritional responses need to be coordinated to improve the efficiency of intervention delivery. </w:t>
      </w:r>
      <w:del w:id="463" w:author="Authors" w:date="2024-04-25T10:59:00Z">
        <w:r w:rsidR="00D9225D">
          <w:delText>However, the results presented here only point to where further assessment of actual micronutrient status is needed. Severely nutritionally lacking</w:delText>
        </w:r>
      </w:del>
      <w:ins w:id="464" w:author="Authors" w:date="2024-04-25T10:59:00Z">
        <w:r>
          <w:t>Particular</w:t>
        </w:r>
      </w:ins>
      <w:r>
        <w:t xml:space="preserve"> geographies warrant further investigation into the causes and severity of deficiencies before adopting fortification, supplementation, and dietary intervention policies. </w:t>
      </w:r>
    </w:p>
    <w:p w14:paraId="2401B233" w14:textId="77777777" w:rsidR="00F903CB" w:rsidRDefault="00F903CB"/>
    <w:p w14:paraId="701E14A8" w14:textId="53108999" w:rsidR="00F903CB" w:rsidRDefault="00BD468D">
      <w:r>
        <w:t xml:space="preserve">This analysis represents the first-ever estimate of inadequate micronutrient intakes globally, across diverse subpopulations. </w:t>
      </w:r>
      <w:del w:id="465" w:author="Authors" w:date="2024-04-25T10:59:00Z">
        <w:r w:rsidR="00D9225D">
          <w:delText>Wh</w:delText>
        </w:r>
        <w:r w:rsidR="00D9225D">
          <w:delText>ile previous global analyses have focused on a selection of commonly studied nutrients–including vitamin A, iron, zinc, and iodine–our analysis adds additional and important nutrients, like vitamin B</w:delText>
        </w:r>
        <w:r w:rsidR="00D9225D">
          <w:rPr>
            <w:vertAlign w:val="subscript"/>
          </w:rPr>
          <w:delText>12</w:delText>
        </w:r>
        <w:r w:rsidR="00D9225D">
          <w:delText xml:space="preserve">, selenium, and calcium. </w:delText>
        </w:r>
      </w:del>
      <w:r>
        <w:t xml:space="preserve">We have made our code and underlying data </w:t>
      </w:r>
      <w:del w:id="466" w:author="Authors" w:date="2024-04-25T10:59:00Z">
        <w:r w:rsidR="00D9225D">
          <w:delText>freely</w:delText>
        </w:r>
      </w:del>
      <w:ins w:id="467" w:author="Authors" w:date="2024-04-25T10:59:00Z">
        <w:r>
          <w:t>publicly</w:t>
        </w:r>
      </w:ins>
      <w:r>
        <w:t xml:space="preserve"> available so that others can use and build upon these results. We hope that</w:t>
      </w:r>
      <w:del w:id="468" w:author="Authors" w:date="2024-04-25T10:59:00Z">
        <w:r w:rsidR="00D9225D">
          <w:delText xml:space="preserve"> the added precision and scope of</w:delText>
        </w:r>
      </w:del>
      <w:r>
        <w:t xml:space="preserve"> this analysis improves our understanding of global micronutrient inadequacy so that public health interventions can be better equipped to address deficiencies. </w:t>
      </w:r>
      <w:ins w:id="469" w:author="Authors" w:date="2024-04-25T10:59:00Z">
        <w:r>
          <w:t>We envision this research providing invaluable information for researchers, policy makers, public health specialists, and other stakeholders involved in nutrition and food system interventions. These data can provide insight into the critical micronutrient gaps that may afflict particular regions and sub-populations and can also act as a call-to-action for locations without necessary data to calculate these estimates, like in many small island developing states in the Pacific. Future research on the role of fortification, supplementation, and other broad-scope nutrition and food system interventions can be used to calculate the public health gains associated with such actions.</w:t>
        </w:r>
      </w:ins>
    </w:p>
    <w:p w14:paraId="4D0B71D5" w14:textId="77777777" w:rsidR="00F903CB" w:rsidRDefault="00BD468D">
      <w:pPr>
        <w:pStyle w:val="Heading2"/>
      </w:pPr>
      <w:bookmarkStart w:id="470" w:name="_3j2qqm3" w:colFirst="0" w:colLast="0"/>
      <w:bookmarkEnd w:id="470"/>
      <w:r>
        <w:t>Acknowledgements</w:t>
      </w:r>
    </w:p>
    <w:p w14:paraId="4B1ADB82" w14:textId="3C7B9902" w:rsidR="00F903CB" w:rsidRDefault="00BD468D">
      <w:r>
        <w:t xml:space="preserve">Simone </w:t>
      </w:r>
      <w:proofErr w:type="spellStart"/>
      <w:r>
        <w:t>Passarelli</w:t>
      </w:r>
      <w:proofErr w:type="spellEnd"/>
      <w:r>
        <w:t xml:space="preserve"> was supported by</w:t>
      </w:r>
      <w:del w:id="471" w:author="Authors" w:date="2024-04-25T10:59:00Z">
        <w:r w:rsidR="00D9225D">
          <w:delText xml:space="preserve"> the</w:delText>
        </w:r>
      </w:del>
      <w:r>
        <w:t xml:space="preserve"> National Institutes of Health (NIH) Training Grant</w:t>
      </w:r>
    </w:p>
    <w:p w14:paraId="6063EFFA" w14:textId="77777777" w:rsidR="00F903CB" w:rsidRDefault="00BD468D">
      <w:r>
        <w:t>2T32DK007703-26 in Academic Nutrition. Ty Beal was supported by contributions from the Dutch Ministry of Foreign Affairs.</w:t>
      </w:r>
    </w:p>
    <w:p w14:paraId="6CA9C72D" w14:textId="77777777" w:rsidR="00957831" w:rsidRDefault="00D9225D">
      <w:pPr>
        <w:pStyle w:val="Heading2"/>
        <w:rPr>
          <w:del w:id="472" w:author="Authors" w:date="2024-04-25T10:59:00Z"/>
        </w:rPr>
      </w:pPr>
      <w:bookmarkStart w:id="473" w:name="_1y810tw" w:colFirst="0" w:colLast="0"/>
      <w:bookmarkEnd w:id="473"/>
      <w:del w:id="474" w:author="Authors" w:date="2024-04-25T10:59:00Z">
        <w:r>
          <w:br w:type="page"/>
        </w:r>
      </w:del>
    </w:p>
    <w:p w14:paraId="74FA3D48" w14:textId="77777777" w:rsidR="00F903CB" w:rsidRDefault="00BD468D">
      <w:pPr>
        <w:pStyle w:val="Heading2"/>
        <w:rPr>
          <w:ins w:id="475" w:author="Authors" w:date="2024-04-25T10:59:00Z"/>
        </w:rPr>
      </w:pPr>
      <w:ins w:id="476" w:author="Authors" w:date="2024-04-25T10:59:00Z">
        <w:r>
          <w:t>Contributors</w:t>
        </w:r>
      </w:ins>
    </w:p>
    <w:p w14:paraId="3F0DEFD6" w14:textId="77777777" w:rsidR="00F903CB" w:rsidRDefault="00BD468D">
      <w:pPr>
        <w:rPr>
          <w:ins w:id="477" w:author="Authors" w:date="2024-04-25T10:59:00Z"/>
        </w:rPr>
      </w:pPr>
      <w:ins w:id="478" w:author="Authors" w:date="2024-04-25T10:59:00Z">
        <w:r>
          <w:t>SP, CMF, TB, and CDG conceived the analysis and contributed to the design of the methodology. SP and CMF performed the analysis and wrote the initial draft of the manuscript. All authors reviewed and edited the initial draft. CMF built the R Shiny web application. All of the authors accessed and verified the data and decided to submit the manuscript.</w:t>
        </w:r>
      </w:ins>
    </w:p>
    <w:p w14:paraId="14B6C82D" w14:textId="77777777" w:rsidR="00F903CB" w:rsidRDefault="00BD468D">
      <w:pPr>
        <w:pStyle w:val="Heading2"/>
        <w:rPr>
          <w:ins w:id="479" w:author="Authors" w:date="2024-04-25T10:59:00Z"/>
        </w:rPr>
      </w:pPr>
      <w:bookmarkStart w:id="480" w:name="_dfczszdabhd5" w:colFirst="0" w:colLast="0"/>
      <w:bookmarkEnd w:id="480"/>
      <w:ins w:id="481" w:author="Authors" w:date="2024-04-25T10:59:00Z">
        <w:r>
          <w:t>Declaration of Interests</w:t>
        </w:r>
      </w:ins>
    </w:p>
    <w:p w14:paraId="432A1B3F" w14:textId="77777777" w:rsidR="00F903CB" w:rsidRDefault="00BD468D">
      <w:pPr>
        <w:rPr>
          <w:ins w:id="482" w:author="Authors" w:date="2024-04-25T10:59:00Z"/>
        </w:rPr>
      </w:pPr>
      <w:ins w:id="483" w:author="Authors" w:date="2024-04-25T10:59:00Z">
        <w:r>
          <w:t>The authors have no interests to declare.</w:t>
        </w:r>
      </w:ins>
    </w:p>
    <w:p w14:paraId="416422DE" w14:textId="77777777" w:rsidR="00F903CB" w:rsidRDefault="00BD468D">
      <w:pPr>
        <w:pStyle w:val="Heading2"/>
        <w:rPr>
          <w:ins w:id="484" w:author="Authors" w:date="2024-04-25T10:59:00Z"/>
        </w:rPr>
      </w:pPr>
      <w:bookmarkStart w:id="485" w:name="_inpwbc3ij7wz" w:colFirst="0" w:colLast="0"/>
      <w:bookmarkEnd w:id="485"/>
      <w:ins w:id="486" w:author="Authors" w:date="2024-04-25T10:59:00Z">
        <w:r>
          <w:lastRenderedPageBreak/>
          <w:t>Data Sharing Statement</w:t>
        </w:r>
      </w:ins>
    </w:p>
    <w:p w14:paraId="399A7677" w14:textId="77777777" w:rsidR="00F903CB" w:rsidRDefault="00BD468D">
      <w:pPr>
        <w:rPr>
          <w:ins w:id="487" w:author="Authors" w:date="2024-04-25T10:59:00Z"/>
        </w:rPr>
      </w:pPr>
      <w:ins w:id="488" w:author="Authors" w:date="2024-04-25T10:59:00Z">
        <w:r>
          <w:t xml:space="preserve">All data and code are available on GitHub here: </w:t>
        </w:r>
        <w:r w:rsidR="00D9225D">
          <w:fldChar w:fldCharType="begin"/>
        </w:r>
        <w:r w:rsidR="00D9225D">
          <w:instrText xml:space="preserve"> HYPERLINK "https://github.com/cfree14/global_intake_inadequacies" \h </w:instrText>
        </w:r>
        <w:r w:rsidR="00D9225D">
          <w:fldChar w:fldCharType="separate"/>
        </w:r>
        <w:r>
          <w:rPr>
            <w:color w:val="1155CC"/>
            <w:u w:val="single"/>
          </w:rPr>
          <w:t>https://github.com/cfree14/global_intake_inadequacies</w:t>
        </w:r>
        <w:r w:rsidR="00D9225D">
          <w:rPr>
            <w:color w:val="1155CC"/>
            <w:u w:val="single"/>
          </w:rPr>
          <w:fldChar w:fldCharType="end"/>
        </w:r>
        <w:r>
          <w:t>.</w:t>
        </w:r>
        <w:r>
          <w:br w:type="page"/>
        </w:r>
      </w:ins>
    </w:p>
    <w:p w14:paraId="75BF8892" w14:textId="77777777" w:rsidR="00F903CB" w:rsidRDefault="00BD468D">
      <w:pPr>
        <w:pStyle w:val="Heading2"/>
      </w:pPr>
      <w:bookmarkStart w:id="489" w:name="_4i7ojhp" w:colFirst="0" w:colLast="0"/>
      <w:bookmarkEnd w:id="489"/>
      <w:r>
        <w:lastRenderedPageBreak/>
        <w:t>References</w:t>
      </w:r>
    </w:p>
    <w:p w14:paraId="0163FBDA" w14:textId="77777777" w:rsidR="00F903CB" w:rsidRDefault="00D9225D">
      <w:pPr>
        <w:widowControl w:val="0"/>
        <w:pBdr>
          <w:top w:val="nil"/>
          <w:left w:val="nil"/>
          <w:bottom w:val="nil"/>
          <w:right w:val="nil"/>
          <w:between w:val="nil"/>
        </w:pBdr>
        <w:spacing w:line="240" w:lineRule="auto"/>
        <w:ind w:left="264" w:hanging="264"/>
        <w:rPr>
          <w:moveFrom w:id="490" w:author="Authors" w:date="2024-04-25T10:59:00Z"/>
        </w:rPr>
      </w:pPr>
      <w:r>
        <w:fldChar w:fldCharType="begin"/>
      </w:r>
      <w:r>
        <w:instrText xml:space="preserve"> HYPERLINK "https://www.zotero.org/google-docs/?eB7B2S" \h </w:instrText>
      </w:r>
      <w:r>
        <w:fldChar w:fldCharType="separate"/>
      </w:r>
      <w:r w:rsidR="00BD468D">
        <w:t>1</w:t>
      </w:r>
      <w:r w:rsidR="00BD468D">
        <w:tab/>
      </w:r>
      <w:del w:id="491" w:author="Authors" w:date="2024-04-25T10:59:00Z">
        <w:r>
          <w:delText>Afshin A, Sur PJ, Fay KA</w:delText>
        </w:r>
      </w:del>
      <w:ins w:id="492" w:author="Authors" w:date="2024-04-25T10:59:00Z">
        <w:r w:rsidR="00BD468D">
          <w:t>Stevens GA, Beal T, Mbuya MNN</w:t>
        </w:r>
      </w:ins>
      <w:r w:rsidR="00BD468D">
        <w:t xml:space="preserve">, </w:t>
      </w:r>
      <w:r>
        <w:fldChar w:fldCharType="end"/>
      </w:r>
      <w:moveFromRangeStart w:id="493" w:author="Authors" w:date="2024-04-25T10:59:00Z" w:name="move164935173"/>
      <w:moveFrom w:id="494" w:author="Authors" w:date="2024-04-25T10:59:00Z">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"https://www.zotero.or</w:instrText>
        </w:r>
        <w:r>
          <w:instrText xml:space="preserve">g/google-docs/?eB7B2S" \h </w:instrText>
        </w:r>
        <w:r>
          <w:fldChar w:fldCharType="separate"/>
        </w:r>
        <w:r w:rsidR="00BD468D">
          <w:t xml:space="preserve"> Health effects of dietary risks in 195 countries, 1990–2017: a systematic analysis for the Global Burden of Disease Study 2017. </w:t>
        </w:r>
        <w:r>
          <w:fldChar w:fldCharType="end"/>
        </w:r>
        <w:r>
          <w:fldChar w:fldCharType="begin"/>
        </w:r>
        <w:r>
          <w:instrText xml:space="preserve"> HYPERLINK "https://www.zotero.org/google-docs/?eB7B2S" \h </w:instrText>
        </w:r>
        <w:r>
          <w:fldChar w:fldCharType="separate"/>
        </w:r>
        <w:r w:rsidR="00BD468D">
          <w:rPr>
            <w:i/>
          </w:rPr>
          <w:t>The Lancet</w:t>
        </w:r>
        <w:r>
          <w:rPr>
            <w:i/>
          </w:rPr>
          <w:fldChar w:fldCharType="end"/>
        </w:r>
        <w:r>
          <w:fldChar w:fldCharType="begin"/>
        </w:r>
        <w:r>
          <w:instrText xml:space="preserve"> HYPERLINK "https://www.zo</w:instrText>
        </w:r>
        <w:r>
          <w:instrText xml:space="preserve">tero.org/google-docs/?eB7B2S" \h </w:instrText>
        </w:r>
        <w:r>
          <w:fldChar w:fldCharType="separate"/>
        </w:r>
        <w:r w:rsidR="00BD468D">
          <w:t xml:space="preserve"> 2019; </w:t>
        </w:r>
        <w:r>
          <w:fldChar w:fldCharType="end"/>
        </w:r>
        <w:r>
          <w:fldChar w:fldCharType="begin"/>
        </w:r>
        <w:r>
          <w:instrText xml:space="preserve"> HYPERLINK "https://www.zotero.org/google-docs/?eB7B2S" \h </w:instrText>
        </w:r>
        <w:r>
          <w:fldChar w:fldCharType="separate"/>
        </w:r>
        <w:r w:rsidR="00BD468D">
          <w:rPr>
            <w:b/>
          </w:rPr>
          <w:t>393</w:t>
        </w:r>
        <w:r>
          <w:rPr>
            <w:b/>
          </w:rPr>
          <w:fldChar w:fldCharType="end"/>
        </w:r>
        <w:r>
          <w:fldChar w:fldCharType="begin"/>
        </w:r>
        <w:r>
          <w:instrText xml:space="preserve"> HYPERLINK "https://www.zotero.org/google-docs/?eB7B2S" \h </w:instrText>
        </w:r>
        <w:r>
          <w:fldChar w:fldCharType="separate"/>
        </w:r>
        <w:r w:rsidR="00BD468D">
          <w:t>: 1958–72.</w:t>
        </w:r>
        <w:r>
          <w:fldChar w:fldCharType="end"/>
        </w:r>
      </w:moveFrom>
    </w:p>
    <w:moveFromRangeEnd w:id="493"/>
    <w:p w14:paraId="4FE744F8" w14:textId="73C19CBB" w:rsidR="00F903CB" w:rsidRDefault="00D9225D">
      <w:pPr>
        <w:widowControl w:val="0"/>
        <w:pBdr>
          <w:top w:val="nil"/>
          <w:left w:val="nil"/>
          <w:bottom w:val="nil"/>
          <w:right w:val="nil"/>
          <w:between w:val="nil"/>
        </w:pBdr>
        <w:spacing w:line="240" w:lineRule="auto"/>
        <w:ind w:left="264" w:hanging="264"/>
      </w:pPr>
      <w:del w:id="495" w:author="Authors" w:date="2024-04-25T10:59:00Z">
        <w:r>
          <w:fldChar w:fldCharType="begin"/>
        </w:r>
        <w:r>
          <w:delInstrText xml:space="preserve"> HYPERLINK "https://www.zotero.org/google-docs/?eB7B2S" \h </w:delInstrText>
        </w:r>
        <w:r>
          <w:fldChar w:fldCharType="separate"/>
        </w:r>
        <w:r>
          <w:delText>2</w:delText>
        </w:r>
        <w:r>
          <w:tab/>
          <w:delText xml:space="preserve">Stevens GA, Beal T, Mbuya MNN, </w:delText>
        </w:r>
        <w:r>
          <w:fldChar w:fldCharType="end"/>
        </w:r>
      </w:del>
      <w:hyperlink r:id="rId16">
        <w:r w:rsidR="00BD468D">
          <w:rPr>
            <w:i/>
          </w:rPr>
          <w:t>et al.</w:t>
        </w:r>
      </w:hyperlink>
      <w:hyperlink r:id="rId17">
        <w:r w:rsidR="00BD468D">
          <w:t xml:space="preserve"> Micronutrient deficiencies among preschool-aged children and women of reproductive age worldwide: a pooled analysis of individual-level data from population-representative surveys. </w:t>
        </w:r>
      </w:hyperlink>
      <w:hyperlink r:id="rId18">
        <w:r w:rsidR="00BD468D">
          <w:rPr>
            <w:i/>
          </w:rPr>
          <w:t>Lancet Glob Health</w:t>
        </w:r>
      </w:hyperlink>
      <w:hyperlink r:id="rId19">
        <w:r w:rsidR="00BD468D">
          <w:t xml:space="preserve"> 2022; </w:t>
        </w:r>
      </w:hyperlink>
      <w:hyperlink r:id="rId20">
        <w:r w:rsidR="00BD468D">
          <w:rPr>
            <w:b/>
          </w:rPr>
          <w:t>10</w:t>
        </w:r>
      </w:hyperlink>
      <w:hyperlink r:id="rId21">
        <w:r w:rsidR="00BD468D">
          <w:t>: e1590–9.</w:t>
        </w:r>
      </w:hyperlink>
    </w:p>
    <w:p w14:paraId="764DC8B7" w14:textId="77777777" w:rsidR="00F903CB" w:rsidRDefault="00D9225D">
      <w:pPr>
        <w:widowControl w:val="0"/>
        <w:pBdr>
          <w:top w:val="nil"/>
          <w:left w:val="nil"/>
          <w:bottom w:val="nil"/>
          <w:right w:val="nil"/>
          <w:between w:val="nil"/>
        </w:pBdr>
        <w:spacing w:line="240" w:lineRule="auto"/>
        <w:ind w:left="264" w:hanging="264"/>
        <w:rPr>
          <w:moveTo w:id="496" w:author="Authors" w:date="2024-04-25T10:59:00Z"/>
        </w:rPr>
      </w:pPr>
      <w:ins w:id="497" w:author="Authors" w:date="2024-04-25T10:59:00Z">
        <w:r>
          <w:fldChar w:fldCharType="begin"/>
        </w:r>
        <w:r>
          <w:instrText xml:space="preserve"> HYPERLINK "https://www.zotero.org/google-docs/?eB7B2S" \h </w:instrText>
        </w:r>
        <w:r>
          <w:fldChar w:fldCharType="separate"/>
        </w:r>
        <w:r w:rsidR="00BD468D">
          <w:t>2</w:t>
        </w:r>
        <w:r w:rsidR="00BD468D">
          <w:tab/>
          <w:t xml:space="preserve">Afshin A, Sur PJ, Fay KA, </w:t>
        </w:r>
        <w:r>
          <w:fldChar w:fldCharType="end"/>
        </w:r>
      </w:ins>
      <w:moveToRangeStart w:id="498" w:author="Authors" w:date="2024-04-25T10:59:00Z" w:name="move164935173"/>
      <w:moveTo w:id="499" w:author="Authors" w:date="2024-04-25T10:59:00Z">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"https://www.zotero.or</w:instrText>
        </w:r>
        <w:r>
          <w:instrText xml:space="preserve">g/google-docs/?eB7B2S" \h </w:instrText>
        </w:r>
        <w:r>
          <w:fldChar w:fldCharType="separate"/>
        </w:r>
        <w:r w:rsidR="00BD468D">
          <w:t xml:space="preserve"> Health effects of dietary risks in 195 countries, 1990–2017: a systematic analysis for the Global Burden of Disease Study 2017. </w:t>
        </w:r>
        <w:r>
          <w:fldChar w:fldCharType="end"/>
        </w:r>
        <w:r>
          <w:fldChar w:fldCharType="begin"/>
        </w:r>
        <w:r>
          <w:instrText xml:space="preserve"> HYPERLINK "https://www.zotero.org/google-docs/?eB7B2S" \h </w:instrText>
        </w:r>
        <w:r>
          <w:fldChar w:fldCharType="separate"/>
        </w:r>
        <w:r w:rsidR="00BD468D">
          <w:rPr>
            <w:i/>
          </w:rPr>
          <w:t>The Lancet</w:t>
        </w:r>
        <w:r>
          <w:rPr>
            <w:i/>
          </w:rPr>
          <w:fldChar w:fldCharType="end"/>
        </w:r>
        <w:r>
          <w:fldChar w:fldCharType="begin"/>
        </w:r>
        <w:r>
          <w:instrText xml:space="preserve"> HYPERLINK "https://www.zo</w:instrText>
        </w:r>
        <w:r>
          <w:instrText xml:space="preserve">tero.org/google-docs/?eB7B2S" \h </w:instrText>
        </w:r>
        <w:r>
          <w:fldChar w:fldCharType="separate"/>
        </w:r>
        <w:r w:rsidR="00BD468D">
          <w:t xml:space="preserve"> 2019; </w:t>
        </w:r>
        <w:r>
          <w:fldChar w:fldCharType="end"/>
        </w:r>
        <w:r>
          <w:fldChar w:fldCharType="begin"/>
        </w:r>
        <w:r>
          <w:instrText xml:space="preserve"> HYPERLINK "https://www.zotero.org/google-docs/?eB7B2S" \h </w:instrText>
        </w:r>
        <w:r>
          <w:fldChar w:fldCharType="separate"/>
        </w:r>
        <w:r w:rsidR="00BD468D">
          <w:rPr>
            <w:b/>
          </w:rPr>
          <w:t>393</w:t>
        </w:r>
        <w:r>
          <w:rPr>
            <w:b/>
          </w:rPr>
          <w:fldChar w:fldCharType="end"/>
        </w:r>
        <w:r>
          <w:fldChar w:fldCharType="begin"/>
        </w:r>
        <w:r>
          <w:instrText xml:space="preserve"> HYPERLINK "https://www.zotero.org/google-docs/?eB7B2S" \h </w:instrText>
        </w:r>
        <w:r>
          <w:fldChar w:fldCharType="separate"/>
        </w:r>
        <w:r w:rsidR="00BD468D">
          <w:t>: 1958–72.</w:t>
        </w:r>
        <w:r>
          <w:fldChar w:fldCharType="end"/>
        </w:r>
      </w:moveTo>
    </w:p>
    <w:moveToRangeEnd w:id="498"/>
    <w:p w14:paraId="211A0087" w14:textId="77777777"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r w:rsidR="00BD468D">
        <w:t>3</w:t>
      </w:r>
      <w:r w:rsidR="00BD468D">
        <w:tab/>
      </w:r>
      <w:proofErr w:type="spellStart"/>
      <w:r w:rsidR="00BD468D">
        <w:t>Camaschella</w:t>
      </w:r>
      <w:proofErr w:type="spellEnd"/>
      <w:r w:rsidR="00BD468D">
        <w:t xml:space="preserve"> C. Iron deficiency. </w:t>
      </w:r>
      <w:r>
        <w:fldChar w:fldCharType="end"/>
      </w:r>
      <w:hyperlink r:id="rId22">
        <w:r w:rsidR="00BD468D">
          <w:rPr>
            <w:i/>
          </w:rPr>
          <w:t>Blood</w:t>
        </w:r>
      </w:hyperlink>
      <w:hyperlink r:id="rId23">
        <w:r w:rsidR="00BD468D">
          <w:t xml:space="preserve"> 2019; </w:t>
        </w:r>
      </w:hyperlink>
      <w:hyperlink r:id="rId24">
        <w:r w:rsidR="00BD468D">
          <w:rPr>
            <w:b/>
          </w:rPr>
          <w:t>133</w:t>
        </w:r>
      </w:hyperlink>
      <w:hyperlink r:id="rId25">
        <w:r w:rsidR="00BD468D">
          <w:t>: 30–9.</w:t>
        </w:r>
      </w:hyperlink>
    </w:p>
    <w:p w14:paraId="7D93122E" w14:textId="79FD84DC"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r w:rsidR="00BD468D">
        <w:t>4</w:t>
      </w:r>
      <w:r w:rsidR="00BD468D">
        <w:tab/>
      </w:r>
      <w:proofErr w:type="spellStart"/>
      <w:r w:rsidR="00BD468D">
        <w:t>Imdad</w:t>
      </w:r>
      <w:proofErr w:type="spellEnd"/>
      <w:r w:rsidR="00BD468D">
        <w:t xml:space="preserve"> A, </w:t>
      </w:r>
      <w:del w:id="500" w:author="Authors" w:date="2024-04-25T10:59:00Z">
        <w:r>
          <w:delText xml:space="preserve">Herzer K, </w:delText>
        </w:r>
      </w:del>
      <w:r w:rsidR="00BD468D">
        <w:t>Mayo</w:t>
      </w:r>
      <w:del w:id="501" w:author="Authors" w:date="2024-04-25T10:59:00Z">
        <w:r>
          <w:delText>‐</w:delText>
        </w:r>
      </w:del>
      <w:ins w:id="502" w:author="Authors" w:date="2024-04-25T10:59:00Z">
        <w:r w:rsidR="00BD468D">
          <w:t>-</w:t>
        </w:r>
      </w:ins>
      <w:r w:rsidR="00BD468D">
        <w:t xml:space="preserve">Wilson E, </w:t>
      </w:r>
      <w:del w:id="503" w:author="Authors" w:date="2024-04-25T10:59:00Z">
        <w:r>
          <w:delText>Yakoob MY, Bhutta ZA. Vitamin A supplementation for preventing morbidity and mortality in children from 6 months to 5 years of age.</w:delText>
        </w:r>
      </w:del>
      <w:proofErr w:type="spellStart"/>
      <w:ins w:id="504" w:author="Authors" w:date="2024-04-25T10:59:00Z">
        <w:r w:rsidR="00BD468D">
          <w:t>Haykal</w:t>
        </w:r>
        <w:proofErr w:type="spellEnd"/>
        <w:r w:rsidR="00BD468D">
          <w:t xml:space="preserve"> MR,</w:t>
        </w:r>
      </w:ins>
      <w:r w:rsidR="00BD468D">
        <w:t xml:space="preserve"> </w:t>
      </w:r>
      <w:r>
        <w:fldChar w:fldCharType="end"/>
      </w:r>
      <w:ins w:id="505" w:author="Authors" w:date="2024-04-25T10:59:00Z">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"https:/</w:instrText>
        </w:r>
        <w:r>
          <w:instrText xml:space="preserve">/www.zotero.org/google-docs/?eB7B2S" \h </w:instrText>
        </w:r>
        <w:r>
          <w:fldChar w:fldCharType="separate"/>
        </w:r>
        <w:r w:rsidR="00BD468D">
          <w:t xml:space="preserve"> Vitamin A supplementation for preventing morbidity and mortality in children from six months to five years of age. </w:t>
        </w:r>
        <w:r>
          <w:fldChar w:fldCharType="end"/>
        </w:r>
      </w:ins>
      <w:hyperlink r:id="rId26">
        <w:r w:rsidR="00BD468D">
          <w:rPr>
            <w:i/>
          </w:rPr>
          <w:t xml:space="preserve">Cochrane Database </w:t>
        </w:r>
        <w:proofErr w:type="spellStart"/>
        <w:r w:rsidR="00BD468D">
          <w:rPr>
            <w:i/>
          </w:rPr>
          <w:t>Syst</w:t>
        </w:r>
        <w:proofErr w:type="spellEnd"/>
        <w:r w:rsidR="00BD468D">
          <w:rPr>
            <w:i/>
          </w:rPr>
          <w:t xml:space="preserve"> Rev</w:t>
        </w:r>
      </w:hyperlink>
      <w:r>
        <w:fldChar w:fldCharType="begin"/>
      </w:r>
      <w:r>
        <w:instrText xml:space="preserve"> HYPERLIN</w:instrText>
      </w:r>
      <w:r>
        <w:instrText xml:space="preserve">K "https://www.zotero.org/google-docs/?eB7B2S" \h </w:instrText>
      </w:r>
      <w:r>
        <w:fldChar w:fldCharType="separate"/>
      </w:r>
      <w:r w:rsidR="00BD468D">
        <w:t xml:space="preserve"> </w:t>
      </w:r>
      <w:del w:id="506" w:author="Authors" w:date="2024-04-25T10:59:00Z">
        <w:r>
          <w:delText>2010</w:delText>
        </w:r>
      </w:del>
      <w:ins w:id="507" w:author="Authors" w:date="2024-04-25T10:59:00Z">
        <w:r w:rsidR="00BD468D">
          <w:t>2022</w:t>
        </w:r>
      </w:ins>
      <w:r w:rsidR="00BD468D">
        <w:t>. DOI:10.1002/14651858.CD008524.</w:t>
      </w:r>
      <w:del w:id="508" w:author="Authors" w:date="2024-04-25T10:59:00Z">
        <w:r>
          <w:delText>pub2</w:delText>
        </w:r>
      </w:del>
      <w:ins w:id="509" w:author="Authors" w:date="2024-04-25T10:59:00Z">
        <w:r w:rsidR="00BD468D">
          <w:t>pub4</w:t>
        </w:r>
      </w:ins>
      <w:r w:rsidR="00BD468D">
        <w:t>.</w:t>
      </w:r>
      <w:r>
        <w:fldChar w:fldCharType="end"/>
      </w:r>
    </w:p>
    <w:p w14:paraId="0E2D786F" w14:textId="77777777" w:rsidR="00F903CB" w:rsidRDefault="00D9225D">
      <w:pPr>
        <w:widowControl w:val="0"/>
        <w:pBdr>
          <w:top w:val="nil"/>
          <w:left w:val="nil"/>
          <w:bottom w:val="nil"/>
          <w:right w:val="nil"/>
          <w:between w:val="nil"/>
        </w:pBdr>
        <w:spacing w:line="240" w:lineRule="auto"/>
        <w:ind w:left="264" w:hanging="264"/>
      </w:pPr>
      <w:hyperlink r:id="rId27">
        <w:r w:rsidR="00BD468D">
          <w:t>5</w:t>
        </w:r>
        <w:r w:rsidR="00BD468D">
          <w:tab/>
        </w:r>
        <w:proofErr w:type="spellStart"/>
        <w:r w:rsidR="00BD468D">
          <w:t>Wessells</w:t>
        </w:r>
        <w:proofErr w:type="spellEnd"/>
        <w:r w:rsidR="00BD468D">
          <w:t xml:space="preserve"> KR, Singh GM, Brown KH. Estimating the Global Prevalence of Inadequate Zinc Intake from National Food Balance Sheets: Effects of Methodological Assumptions. </w:t>
        </w:r>
      </w:hyperlink>
      <w:hyperlink r:id="rId28">
        <w:r w:rsidR="00BD468D">
          <w:rPr>
            <w:i/>
          </w:rPr>
          <w:t>PLOS ONE</w:t>
        </w:r>
      </w:hyperlink>
      <w:hyperlink r:id="rId29">
        <w:r w:rsidR="00BD468D">
          <w:t xml:space="preserve"> 2012; </w:t>
        </w:r>
      </w:hyperlink>
      <w:hyperlink r:id="rId30">
        <w:r w:rsidR="00BD468D">
          <w:rPr>
            <w:b/>
          </w:rPr>
          <w:t>7</w:t>
        </w:r>
      </w:hyperlink>
      <w:hyperlink r:id="rId31">
        <w:r w:rsidR="00BD468D">
          <w:t>: e50565.</w:t>
        </w:r>
      </w:hyperlink>
    </w:p>
    <w:p w14:paraId="0171E869" w14:textId="77777777" w:rsidR="00F903CB" w:rsidRDefault="00D9225D">
      <w:pPr>
        <w:widowControl w:val="0"/>
        <w:pBdr>
          <w:top w:val="nil"/>
          <w:left w:val="nil"/>
          <w:bottom w:val="nil"/>
          <w:right w:val="nil"/>
          <w:between w:val="nil"/>
        </w:pBdr>
        <w:spacing w:line="240" w:lineRule="auto"/>
        <w:ind w:left="264" w:hanging="264"/>
      </w:pPr>
      <w:hyperlink r:id="rId32">
        <w:r w:rsidR="00BD468D">
          <w:t>6</w:t>
        </w:r>
        <w:r w:rsidR="00BD468D">
          <w:tab/>
        </w:r>
        <w:proofErr w:type="spellStart"/>
        <w:r w:rsidR="00BD468D">
          <w:t>Victora</w:t>
        </w:r>
        <w:proofErr w:type="spellEnd"/>
        <w:r w:rsidR="00BD468D">
          <w:t xml:space="preserve"> CG, Christian P, </w:t>
        </w:r>
        <w:proofErr w:type="spellStart"/>
        <w:r w:rsidR="00BD468D">
          <w:t>Vidaletti</w:t>
        </w:r>
        <w:proofErr w:type="spellEnd"/>
        <w:r w:rsidR="00BD468D">
          <w:t xml:space="preserve"> LP, </w:t>
        </w:r>
        <w:proofErr w:type="spellStart"/>
        <w:r w:rsidR="00BD468D">
          <w:t>Gatica</w:t>
        </w:r>
        <w:proofErr w:type="spellEnd"/>
        <w:r w:rsidR="00BD468D">
          <w:t xml:space="preserve">-Domínguez G, Menon P, Black RE. Revisiting maternal and child undernutrition in low-income and middle-income countries: variable progress towards an unfinished agenda. </w:t>
        </w:r>
      </w:hyperlink>
      <w:hyperlink r:id="rId33">
        <w:r w:rsidR="00BD468D">
          <w:rPr>
            <w:i/>
          </w:rPr>
          <w:t>The Lancet</w:t>
        </w:r>
      </w:hyperlink>
      <w:hyperlink r:id="rId34">
        <w:r w:rsidR="00BD468D">
          <w:t xml:space="preserve"> 2021; </w:t>
        </w:r>
      </w:hyperlink>
      <w:hyperlink r:id="rId35">
        <w:r w:rsidR="00BD468D">
          <w:rPr>
            <w:b/>
          </w:rPr>
          <w:t>397</w:t>
        </w:r>
      </w:hyperlink>
      <w:hyperlink r:id="rId36">
        <w:r w:rsidR="00BD468D">
          <w:t>: 1388–99.</w:t>
        </w:r>
      </w:hyperlink>
    </w:p>
    <w:p w14:paraId="3AC228A2" w14:textId="77777777" w:rsidR="00957831" w:rsidRDefault="00D9225D">
      <w:pPr>
        <w:widowControl w:val="0"/>
        <w:pBdr>
          <w:top w:val="nil"/>
          <w:left w:val="nil"/>
          <w:bottom w:val="nil"/>
          <w:right w:val="nil"/>
          <w:between w:val="nil"/>
        </w:pBdr>
        <w:spacing w:line="240" w:lineRule="auto"/>
        <w:ind w:left="264" w:hanging="264"/>
        <w:rPr>
          <w:del w:id="510" w:author="Authors" w:date="2024-04-25T10:59:00Z"/>
        </w:rPr>
      </w:pPr>
      <w:r>
        <w:fldChar w:fldCharType="begin"/>
      </w:r>
      <w:r>
        <w:instrText xml:space="preserve"> HYPERLINK "https://www.zotero.org/google-docs/?eB7B2S" \h </w:instrText>
      </w:r>
      <w:r>
        <w:fldChar w:fldCharType="separate"/>
      </w:r>
      <w:del w:id="511" w:author="Authors" w:date="2024-04-25T10:59:00Z">
        <w:r>
          <w:delText>7</w:delText>
        </w:r>
        <w:r>
          <w:tab/>
          <w:delText>2021 Global Nutrition Report: The state of global nutrition. Bristol, UK: Development Initiatives, 2021 https://globalnutritionreport.org/reports/2021-global-nutrition-report/ (accessed Feb 11, 2022).</w:delText>
        </w:r>
      </w:del>
      <w:ins w:id="512" w:author="Authors" w:date="2024-04-25T10:59:00Z">
        <w:r w:rsidR="00BD468D">
          <w:t>7</w:t>
        </w:r>
        <w:r w:rsidR="00BD468D">
          <w:tab/>
          <w:t xml:space="preserve">Brown KH, Moore SE, Hess SY, </w:t>
        </w:r>
      </w:ins>
      <w:r>
        <w:fldChar w:fldCharType="end"/>
      </w:r>
    </w:p>
    <w:p w14:paraId="459DA2C5" w14:textId="77777777" w:rsidR="00957831" w:rsidRDefault="00D9225D">
      <w:pPr>
        <w:widowControl w:val="0"/>
        <w:pBdr>
          <w:top w:val="nil"/>
          <w:left w:val="nil"/>
          <w:bottom w:val="nil"/>
          <w:right w:val="nil"/>
          <w:between w:val="nil"/>
        </w:pBdr>
        <w:spacing w:line="240" w:lineRule="auto"/>
        <w:ind w:left="264" w:hanging="264"/>
        <w:rPr>
          <w:del w:id="513" w:author="Authors" w:date="2024-04-25T10:59:00Z"/>
        </w:rPr>
      </w:pPr>
      <w:del w:id="514" w:author="Authors" w:date="2024-04-25T10:59:00Z">
        <w:r>
          <w:fldChar w:fldCharType="begin"/>
        </w:r>
        <w:r>
          <w:delInstrText xml:space="preserve"> HYPERLINK "http</w:delInstrText>
        </w:r>
        <w:r>
          <w:delInstrText xml:space="preserve">s://www.zotero.org/google-docs/?eB7B2S" \h </w:delInstrText>
        </w:r>
        <w:r>
          <w:fldChar w:fldCharType="separate"/>
        </w:r>
        <w:r>
          <w:delText>8</w:delText>
        </w:r>
        <w:r>
          <w:tab/>
          <w:delText xml:space="preserve">Beal T, Massiot E, Arsenault JE, Smith MR, Hijmans RJ. Global trends in dietary micronutrient supplies and estimated prevalence of inadequate intakes. </w:delText>
        </w:r>
        <w:r>
          <w:fldChar w:fldCharType="end"/>
        </w:r>
        <w:r>
          <w:fldChar w:fldCharType="begin"/>
        </w:r>
        <w:r>
          <w:delInstrText xml:space="preserve"> HYPERLINK "https://www.zotero.org/google-docs/?eB7B2S" \</w:delInstrText>
        </w:r>
        <w:r>
          <w:delInstrText xml:space="preserve">h </w:delInstrText>
        </w:r>
        <w:r>
          <w:fldChar w:fldCharType="separate"/>
        </w:r>
        <w:r>
          <w:rPr>
            <w:i/>
          </w:rPr>
          <w:delText>PLOS ONE</w:delText>
        </w:r>
        <w:r>
          <w:rPr>
            <w:i/>
          </w:rPr>
          <w:fldChar w:fldCharType="end"/>
        </w:r>
        <w:r>
          <w:fldChar w:fldCharType="begin"/>
        </w:r>
        <w:r>
          <w:delInstrText xml:space="preserve"> HYPERLINK "https://www.zotero.org/google-docs/?eB7B2S" \h </w:delInstrText>
        </w:r>
        <w:r>
          <w:fldChar w:fldCharType="separate"/>
        </w:r>
        <w:r>
          <w:delText xml:space="preserve"> 2017; </w:delText>
        </w:r>
        <w:r>
          <w:fldChar w:fldCharType="end"/>
        </w:r>
        <w:r>
          <w:fldChar w:fldCharType="begin"/>
        </w:r>
        <w:r>
          <w:delInstrText xml:space="preserve"> HYPERLINK "https://www.zotero.org/google-docs/?eB7B2S" \h </w:delInstrText>
        </w:r>
        <w:r>
          <w:fldChar w:fldCharType="separate"/>
        </w:r>
        <w:r>
          <w:rPr>
            <w:b/>
          </w:rPr>
          <w:delText>12</w:delText>
        </w:r>
        <w:r>
          <w:rPr>
            <w:b/>
          </w:rPr>
          <w:fldChar w:fldCharType="end"/>
        </w:r>
        <w:r>
          <w:fldChar w:fldCharType="begin"/>
        </w:r>
        <w:r>
          <w:delInstrText xml:space="preserve"> HYPERLINK "https://www.zotero.org/google-docs/?eB7B2S" \h </w:delInstrText>
        </w:r>
        <w:r>
          <w:fldChar w:fldCharType="separate"/>
        </w:r>
        <w:r>
          <w:delText>: e0175554.</w:delText>
        </w:r>
        <w:r>
          <w:fldChar w:fldCharType="end"/>
        </w:r>
      </w:del>
    </w:p>
    <w:p w14:paraId="4B7A4A30" w14:textId="77777777" w:rsidR="00957831" w:rsidRDefault="00D9225D">
      <w:pPr>
        <w:widowControl w:val="0"/>
        <w:pBdr>
          <w:top w:val="nil"/>
          <w:left w:val="nil"/>
          <w:bottom w:val="nil"/>
          <w:right w:val="nil"/>
          <w:between w:val="nil"/>
        </w:pBdr>
        <w:spacing w:line="240" w:lineRule="auto"/>
        <w:ind w:left="264" w:hanging="264"/>
        <w:rPr>
          <w:del w:id="515" w:author="Authors" w:date="2024-04-25T10:59:00Z"/>
        </w:rPr>
      </w:pPr>
      <w:del w:id="516" w:author="Authors" w:date="2024-04-25T10:59:00Z">
        <w:r>
          <w:fldChar w:fldCharType="begin"/>
        </w:r>
        <w:r>
          <w:delInstrText xml:space="preserve"> HYPERLINK "https://www.zotero.org/g</w:delInstrText>
        </w:r>
        <w:r>
          <w:delInstrText xml:space="preserve">oogle-docs/?eB7B2S" \h </w:delInstrText>
        </w:r>
        <w:r>
          <w:fldChar w:fldCharType="separate"/>
        </w:r>
        <w:r>
          <w:delText>9</w:delText>
        </w:r>
        <w:r>
          <w:tab/>
          <w:delText xml:space="preserve">GBD 2019 Risk Factors Collaborators. Global burden of 87 risk factors in 204 countries and territories, 1990-2019: a systematic analysis for the Global Burden of Disease Study 2019. </w:delText>
        </w:r>
        <w:r>
          <w:fldChar w:fldCharType="end"/>
        </w:r>
        <w:r>
          <w:fldChar w:fldCharType="begin"/>
        </w:r>
        <w:r>
          <w:delInstrText xml:space="preserve"> HYPERLINK "https://www.zotero.org/google-docs</w:delInstrText>
        </w:r>
        <w:r>
          <w:delInstrText xml:space="preserve">/?eB7B2S" \h </w:delInstrText>
        </w:r>
        <w:r>
          <w:fldChar w:fldCharType="separate"/>
        </w:r>
        <w:r>
          <w:rPr>
            <w:i/>
          </w:rPr>
          <w:delText>Lancet Lond Engl</w:delText>
        </w:r>
        <w:r>
          <w:rPr>
            <w:i/>
          </w:rPr>
          <w:fldChar w:fldCharType="end"/>
        </w:r>
        <w:r>
          <w:fldChar w:fldCharType="begin"/>
        </w:r>
        <w:r>
          <w:delInstrText xml:space="preserve"> HYPERLINK "https://www.zotero.org/google-docs/?eB7B2S" \h </w:delInstrText>
        </w:r>
        <w:r>
          <w:fldChar w:fldCharType="separate"/>
        </w:r>
        <w:r>
          <w:delText xml:space="preserve"> 2020; </w:delText>
        </w:r>
        <w:r>
          <w:fldChar w:fldCharType="end"/>
        </w:r>
        <w:r>
          <w:fldChar w:fldCharType="begin"/>
        </w:r>
        <w:r>
          <w:delInstrText xml:space="preserve"> HYPERLINK "https://www.zotero.org/google-docs/?eB7B2S" \h </w:delInstrText>
        </w:r>
        <w:r>
          <w:fldChar w:fldCharType="separate"/>
        </w:r>
        <w:r>
          <w:rPr>
            <w:b/>
          </w:rPr>
          <w:delText>396</w:delText>
        </w:r>
        <w:r>
          <w:rPr>
            <w:b/>
          </w:rPr>
          <w:fldChar w:fldCharType="end"/>
        </w:r>
        <w:r>
          <w:fldChar w:fldCharType="begin"/>
        </w:r>
        <w:r>
          <w:delInstrText xml:space="preserve"> HYPERLINK "https://www.zotero.org/google-docs/?eB7B2S" \h </w:delInstrText>
        </w:r>
        <w:r>
          <w:fldChar w:fldCharType="separate"/>
        </w:r>
        <w:r>
          <w:delText>: 1223–49.</w:delText>
        </w:r>
        <w:r>
          <w:fldChar w:fldCharType="end"/>
        </w:r>
      </w:del>
    </w:p>
    <w:p w14:paraId="2D7CFF7C" w14:textId="77777777" w:rsidR="00957831" w:rsidRDefault="00D9225D">
      <w:pPr>
        <w:widowControl w:val="0"/>
        <w:pBdr>
          <w:top w:val="nil"/>
          <w:left w:val="nil"/>
          <w:bottom w:val="nil"/>
          <w:right w:val="nil"/>
          <w:between w:val="nil"/>
        </w:pBdr>
        <w:spacing w:line="240" w:lineRule="auto"/>
        <w:ind w:left="264" w:hanging="264"/>
        <w:rPr>
          <w:del w:id="517" w:author="Authors" w:date="2024-04-25T10:59:00Z"/>
        </w:rPr>
      </w:pPr>
      <w:del w:id="518" w:author="Authors" w:date="2024-04-25T10:59:00Z">
        <w:r>
          <w:fldChar w:fldCharType="begin"/>
        </w:r>
        <w:r>
          <w:delInstrText xml:space="preserve"> HYPERLINK "https://www.zotero.org/google-docs/?eB7B2S" \h </w:delInstrText>
        </w:r>
        <w:r>
          <w:fldChar w:fldCharType="separate"/>
        </w:r>
        <w:r>
          <w:delText>10</w:delText>
        </w:r>
        <w:r>
          <w:tab/>
          <w:delText xml:space="preserve">Beal T, Herforth A, Sundberg S, Hess SY, Neufeld LM. Differences in modelled estimates of global dietary intake. </w:delText>
        </w:r>
        <w:r>
          <w:fldChar w:fldCharType="end"/>
        </w:r>
        <w:r>
          <w:fldChar w:fldCharType="begin"/>
        </w:r>
        <w:r>
          <w:delInstrText xml:space="preserve"> HYPERLINK "https://www.zotero.org/google-docs/?eB7B2S" \h </w:delInstrText>
        </w:r>
        <w:r>
          <w:fldChar w:fldCharType="separate"/>
        </w:r>
        <w:r>
          <w:rPr>
            <w:i/>
          </w:rPr>
          <w:delText>The Lancet</w:delText>
        </w:r>
        <w:r>
          <w:rPr>
            <w:i/>
          </w:rPr>
          <w:fldChar w:fldCharType="end"/>
        </w:r>
        <w:r>
          <w:fldChar w:fldCharType="begin"/>
        </w:r>
        <w:r>
          <w:delInstrText xml:space="preserve"> HYPER</w:delInstrText>
        </w:r>
        <w:r>
          <w:delInstrText xml:space="preserve">LINK "https://www.zotero.org/google-docs/?eB7B2S" \h </w:delInstrText>
        </w:r>
        <w:r>
          <w:fldChar w:fldCharType="separate"/>
        </w:r>
        <w:r>
          <w:delText xml:space="preserve"> 2021; </w:delText>
        </w:r>
        <w:r>
          <w:fldChar w:fldCharType="end"/>
        </w:r>
        <w:r>
          <w:fldChar w:fldCharType="begin"/>
        </w:r>
        <w:r>
          <w:delInstrText xml:space="preserve"> HYPERLINK "https://www.zotero.org/google-docs/?eB7B2S" \h </w:delInstrText>
        </w:r>
        <w:r>
          <w:fldChar w:fldCharType="separate"/>
        </w:r>
        <w:r>
          <w:rPr>
            <w:b/>
          </w:rPr>
          <w:delText>397</w:delText>
        </w:r>
        <w:r>
          <w:rPr>
            <w:b/>
          </w:rPr>
          <w:fldChar w:fldCharType="end"/>
        </w:r>
        <w:r>
          <w:fldChar w:fldCharType="begin"/>
        </w:r>
        <w:r>
          <w:delInstrText xml:space="preserve"> HYPERLINK "https://www.zotero.org/google-docs/?eB7B2S" \h </w:delInstrText>
        </w:r>
        <w:r>
          <w:fldChar w:fldCharType="separate"/>
        </w:r>
        <w:r>
          <w:delText>: 1708–9.</w:delText>
        </w:r>
        <w:r>
          <w:fldChar w:fldCharType="end"/>
        </w:r>
      </w:del>
    </w:p>
    <w:p w14:paraId="2F620F0A" w14:textId="77777777" w:rsidR="00957831" w:rsidRDefault="00D9225D">
      <w:pPr>
        <w:widowControl w:val="0"/>
        <w:pBdr>
          <w:top w:val="nil"/>
          <w:left w:val="nil"/>
          <w:bottom w:val="nil"/>
          <w:right w:val="nil"/>
          <w:between w:val="nil"/>
        </w:pBdr>
        <w:spacing w:line="240" w:lineRule="auto"/>
        <w:ind w:left="264" w:hanging="264"/>
        <w:rPr>
          <w:del w:id="519" w:author="Authors" w:date="2024-04-25T10:59:00Z"/>
        </w:rPr>
      </w:pPr>
      <w:del w:id="520" w:author="Authors" w:date="2024-04-25T10:59:00Z">
        <w:r>
          <w:fldChar w:fldCharType="begin"/>
        </w:r>
        <w:r>
          <w:delInstrText xml:space="preserve"> HYPERLINK "https://www.zotero.org/google-docs/?eB7B2S" </w:delInstrText>
        </w:r>
        <w:r>
          <w:delInstrText xml:space="preserve">\h </w:delInstrText>
        </w:r>
        <w:r>
          <w:fldChar w:fldCharType="separate"/>
        </w:r>
        <w:r>
          <w:delText>11</w:delText>
        </w:r>
        <w:r>
          <w:tab/>
          <w:delText xml:space="preserve">Del Gobbo LC, Khatibzadeh S, Imamura F, </w:delText>
        </w:r>
        <w:r>
          <w:fldChar w:fldCharType="end"/>
        </w:r>
        <w:r>
          <w:fldChar w:fldCharType="begin"/>
        </w:r>
        <w:r>
          <w:delInstrText xml:space="preserve"> HYPERLINK "https://www.zotero.org/google-docs/?eB7B2S" \h </w:delInstrText>
        </w:r>
        <w:r>
          <w:fldChar w:fldCharType="separate"/>
        </w:r>
        <w:r>
          <w:rPr>
            <w:i/>
          </w:rPr>
          <w:delText>et al.</w:delText>
        </w:r>
        <w:r>
          <w:rPr>
            <w:i/>
          </w:rPr>
          <w:fldChar w:fldCharType="end"/>
        </w:r>
        <w:r>
          <w:fldChar w:fldCharType="begin"/>
        </w:r>
        <w:r>
          <w:delInstrText xml:space="preserve"> HYPERLINK "https://www.zotero.org/google-docs/?eB7B2S" \h </w:delInstrText>
        </w:r>
        <w:r>
          <w:fldChar w:fldCharType="separate"/>
        </w:r>
        <w:r>
          <w:delText xml:space="preserve"> Assessing global dietary habits: a comparison of national estimates from the F</w:delText>
        </w:r>
        <w:r>
          <w:delText xml:space="preserve">AO and the Global Dietary Database. </w:delText>
        </w:r>
        <w:r>
          <w:fldChar w:fldCharType="end"/>
        </w:r>
        <w:r>
          <w:fldChar w:fldCharType="begin"/>
        </w:r>
        <w:r>
          <w:delInstrText xml:space="preserve"> HYPERLINK "https://www.zotero.org/google-docs/?eB7B2S" \h </w:delInstrText>
        </w:r>
        <w:r>
          <w:fldChar w:fldCharType="separate"/>
        </w:r>
        <w:r>
          <w:rPr>
            <w:i/>
          </w:rPr>
          <w:delText>Am J Clin Nutr</w:delText>
        </w:r>
        <w:r>
          <w:rPr>
            <w:i/>
          </w:rPr>
          <w:fldChar w:fldCharType="end"/>
        </w:r>
        <w:r>
          <w:fldChar w:fldCharType="begin"/>
        </w:r>
        <w:r>
          <w:delInstrText xml:space="preserve"> HYPERLINK "https://www.zotero.org/google-docs/?eB7B2S" \h </w:delInstrText>
        </w:r>
        <w:r>
          <w:fldChar w:fldCharType="separate"/>
        </w:r>
        <w:r>
          <w:delText xml:space="preserve"> 2015; </w:delText>
        </w:r>
        <w:r>
          <w:fldChar w:fldCharType="end"/>
        </w:r>
        <w:r>
          <w:fldChar w:fldCharType="begin"/>
        </w:r>
        <w:r>
          <w:delInstrText xml:space="preserve"> HYPERLINK "https://www.zotero.org/google-docs/?eB7B2S" \h </w:delInstrText>
        </w:r>
        <w:r>
          <w:fldChar w:fldCharType="separate"/>
        </w:r>
        <w:r>
          <w:rPr>
            <w:b/>
          </w:rPr>
          <w:delText>101</w:delText>
        </w:r>
        <w:r>
          <w:rPr>
            <w:b/>
          </w:rPr>
          <w:fldChar w:fldCharType="end"/>
        </w:r>
        <w:r>
          <w:fldChar w:fldCharType="begin"/>
        </w:r>
        <w:r>
          <w:delInstrText xml:space="preserve"> HYPERLI</w:delInstrText>
        </w:r>
        <w:r>
          <w:delInstrText xml:space="preserve">NK "https://www.zotero.org/google-docs/?eB7B2S" \h </w:delInstrText>
        </w:r>
        <w:r>
          <w:fldChar w:fldCharType="separate"/>
        </w:r>
        <w:r>
          <w:delText>: 1038–46.</w:delText>
        </w:r>
        <w:r>
          <w:fldChar w:fldCharType="end"/>
        </w:r>
      </w:del>
    </w:p>
    <w:p w14:paraId="09EDAC76" w14:textId="5FE7C80D" w:rsidR="00F903CB" w:rsidRDefault="00D9225D">
      <w:pPr>
        <w:widowControl w:val="0"/>
        <w:pBdr>
          <w:top w:val="nil"/>
          <w:left w:val="nil"/>
          <w:bottom w:val="nil"/>
          <w:right w:val="nil"/>
          <w:between w:val="nil"/>
        </w:pBdr>
        <w:spacing w:line="240" w:lineRule="auto"/>
        <w:ind w:left="264" w:hanging="264"/>
      </w:pPr>
      <w:del w:id="521" w:author="Authors" w:date="2024-04-25T10:59:00Z">
        <w:r>
          <w:fldChar w:fldCharType="begin"/>
        </w:r>
        <w:r>
          <w:delInstrText xml:space="preserve"> HYPERLINK "https://www.zotero.org/google-docs/?eB7B2S" \h </w:delInstrText>
        </w:r>
        <w:r>
          <w:fldChar w:fldCharType="separate"/>
        </w:r>
        <w:r>
          <w:delText>12</w:delText>
        </w:r>
        <w:r>
          <w:tab/>
          <w:delText xml:space="preserve">Brown KH, Moore SE, Hess SY, </w:delText>
        </w:r>
        <w:r>
          <w:fldChar w:fldCharType="end"/>
        </w:r>
      </w:del>
      <w:hyperlink r:id="rId37">
        <w:r w:rsidR="00BD468D">
          <w:rPr>
            <w:i/>
          </w:rPr>
          <w:t>et al.</w:t>
        </w:r>
      </w:hyperlink>
      <w:hyperlink r:id="rId38">
        <w:r w:rsidR="00BD468D">
          <w:t xml:space="preserve"> Increasing the availability and utilization of reliable data on population micronutrient (MN) status globally: the MN Data Generation Initiative. </w:t>
        </w:r>
      </w:hyperlink>
      <w:hyperlink r:id="rId39">
        <w:r w:rsidR="00BD468D">
          <w:rPr>
            <w:i/>
          </w:rPr>
          <w:t xml:space="preserve">Am J </w:t>
        </w:r>
        <w:proofErr w:type="spellStart"/>
        <w:r w:rsidR="00BD468D">
          <w:rPr>
            <w:i/>
          </w:rPr>
          <w:t>Clin</w:t>
        </w:r>
        <w:proofErr w:type="spellEnd"/>
        <w:r w:rsidR="00BD468D">
          <w:rPr>
            <w:i/>
          </w:rPr>
          <w:t xml:space="preserve"> </w:t>
        </w:r>
        <w:proofErr w:type="spellStart"/>
        <w:r w:rsidR="00BD468D">
          <w:rPr>
            <w:i/>
          </w:rPr>
          <w:t>Nutr</w:t>
        </w:r>
        <w:proofErr w:type="spellEnd"/>
      </w:hyperlink>
      <w:hyperlink r:id="rId40">
        <w:r w:rsidR="00BD468D">
          <w:t xml:space="preserve"> 2021; </w:t>
        </w:r>
      </w:hyperlink>
      <w:hyperlink r:id="rId41">
        <w:r w:rsidR="00BD468D">
          <w:rPr>
            <w:b/>
          </w:rPr>
          <w:t>114</w:t>
        </w:r>
      </w:hyperlink>
      <w:hyperlink r:id="rId42">
        <w:r w:rsidR="00BD468D">
          <w:t>: 862–70.</w:t>
        </w:r>
      </w:hyperlink>
    </w:p>
    <w:p w14:paraId="28AD06F3" w14:textId="77777777" w:rsidR="00957831" w:rsidRDefault="00D9225D">
      <w:pPr>
        <w:widowControl w:val="0"/>
        <w:pBdr>
          <w:top w:val="nil"/>
          <w:left w:val="nil"/>
          <w:bottom w:val="nil"/>
          <w:right w:val="nil"/>
          <w:between w:val="nil"/>
        </w:pBdr>
        <w:spacing w:line="240" w:lineRule="auto"/>
        <w:ind w:left="264" w:hanging="264"/>
        <w:rPr>
          <w:del w:id="522" w:author="Authors" w:date="2024-04-25T10:59:00Z"/>
        </w:rPr>
      </w:pPr>
      <w:r>
        <w:fldChar w:fldCharType="begin"/>
      </w:r>
      <w:r>
        <w:instrText xml:space="preserve"> HYPERLINK "https://www.zotero.org/google-docs/?eB7B2S" \h </w:instrText>
      </w:r>
      <w:r>
        <w:fldChar w:fldCharType="separate"/>
      </w:r>
      <w:del w:id="523" w:author="Authors" w:date="2024-04-25T10:59:00Z">
        <w:r>
          <w:delText>13</w:delText>
        </w:r>
        <w:r>
          <w:tab/>
          <w:delText xml:space="preserve">Arsenault JE, Hijmans RJ, Brown KH. Improving nutrition security through agriculture: an analytical framework based on national food balance sheets to estimate nutritional adequacy of food supplies. </w:delText>
        </w:r>
      </w:del>
      <w:ins w:id="524" w:author="Authors" w:date="2024-04-25T10:59:00Z">
        <w:r w:rsidR="00BD468D">
          <w:t>8</w:t>
        </w:r>
        <w:r w:rsidR="00BD468D">
          <w:tab/>
          <w:t xml:space="preserve">Stevens GA, Bennett JE, </w:t>
        </w:r>
        <w:proofErr w:type="spellStart"/>
        <w:r w:rsidR="00BD468D">
          <w:t>Hennocq</w:t>
        </w:r>
        <w:proofErr w:type="spellEnd"/>
        <w:r w:rsidR="00BD468D">
          <w:t xml:space="preserve"> Q, </w:t>
        </w:r>
      </w:ins>
      <w:r>
        <w:fldChar w:fldCharType="end"/>
      </w:r>
      <w:r>
        <w:fldChar w:fldCharType="begin"/>
      </w:r>
      <w:r>
        <w:instrText xml:space="preserve"> HYPERLINK "https://www.zotero.org/google-docs/?eB7B2S" \h </w:instrText>
      </w:r>
      <w:r>
        <w:fldChar w:fldCharType="separate"/>
      </w:r>
      <w:del w:id="525" w:author="Authors" w:date="2024-04-25T10:59:00Z">
        <w:r>
          <w:rPr>
            <w:i/>
          </w:rPr>
          <w:delText>Food Secur</w:delText>
        </w:r>
      </w:del>
      <w:ins w:id="526" w:author="Authors" w:date="2024-04-25T10:59:00Z">
        <w:r w:rsidR="00BD468D">
          <w:rPr>
            <w:i/>
          </w:rPr>
          <w:t>et al.</w:t>
        </w:r>
      </w:ins>
      <w:r>
        <w:rPr>
          <w:i/>
        </w:rPr>
        <w:fldChar w:fldCharType="end"/>
      </w:r>
      <w:r>
        <w:fldChar w:fldCharType="begin"/>
      </w:r>
      <w:r>
        <w:instrText xml:space="preserve"> HYPERLINK "https</w:instrText>
      </w:r>
      <w:r>
        <w:instrText xml:space="preserve">://www.zotero.org/google-docs/?eB7B2S" \h </w:instrText>
      </w:r>
      <w:r>
        <w:fldChar w:fldCharType="separate"/>
      </w:r>
      <w:del w:id="527" w:author="Authors" w:date="2024-04-25T10:59:00Z">
        <w:r>
          <w:delText xml:space="preserve"> 2015; </w:delText>
        </w:r>
      </w:del>
      <w:ins w:id="528" w:author="Authors" w:date="2024-04-25T10:59:00Z">
        <w:r w:rsidR="00BD468D">
          <w:t xml:space="preserve"> Trends and mortality effects of vitamin A deficiency in children in 138 low-income and middle-income countries between 1991 and 2013: a pooled analysis of population-based surveys. </w:t>
        </w:r>
      </w:ins>
      <w:r>
        <w:fldChar w:fldCharType="end"/>
      </w:r>
      <w:r>
        <w:fldChar w:fldCharType="begin"/>
      </w:r>
      <w:r>
        <w:instrText xml:space="preserve"> HYPERLINK "https://www.zoter</w:instrText>
      </w:r>
      <w:r>
        <w:instrText xml:space="preserve">o.org/google-docs/?eB7B2S" \h </w:instrText>
      </w:r>
      <w:r>
        <w:fldChar w:fldCharType="separate"/>
      </w:r>
      <w:del w:id="529" w:author="Authors" w:date="2024-04-25T10:59:00Z">
        <w:r>
          <w:rPr>
            <w:b/>
          </w:rPr>
          <w:delText>7</w:delText>
        </w:r>
      </w:del>
      <w:ins w:id="530" w:author="Authors" w:date="2024-04-25T10:59:00Z">
        <w:r w:rsidR="00BD468D">
          <w:rPr>
            <w:i/>
          </w:rPr>
          <w:t>Lancet Glob Health</w:t>
        </w:r>
      </w:ins>
      <w:r>
        <w:rPr>
          <w:i/>
          <w:rPrChange w:id="531" w:author="Authors" w:date="2024-04-25T10:59:00Z">
            <w:rPr>
              <w:b/>
            </w:rPr>
          </w:rPrChange>
        </w:rPr>
        <w:fldChar w:fldCharType="end"/>
      </w:r>
      <w:r>
        <w:fldChar w:fldCharType="begin"/>
      </w:r>
      <w:r>
        <w:instrText xml:space="preserve"> HYPERLINK "https://www.zotero.org/google-docs/?eB7B2S" \h </w:instrText>
      </w:r>
      <w:r>
        <w:fldChar w:fldCharType="separate"/>
      </w:r>
      <w:del w:id="532" w:author="Authors" w:date="2024-04-25T10:59:00Z">
        <w:r>
          <w:delText>: 693–707.</w:delText>
        </w:r>
      </w:del>
      <w:ins w:id="533" w:author="Authors" w:date="2024-04-25T10:59:00Z">
        <w:r w:rsidR="00BD468D">
          <w:t xml:space="preserve"> 2015; </w:t>
        </w:r>
      </w:ins>
      <w:r>
        <w:fldChar w:fldCharType="end"/>
      </w:r>
    </w:p>
    <w:p w14:paraId="7DFDD3B3" w14:textId="73007E72" w:rsidR="00F903CB" w:rsidRDefault="00D9225D">
      <w:pPr>
        <w:widowControl w:val="0"/>
        <w:pBdr>
          <w:top w:val="nil"/>
          <w:left w:val="nil"/>
          <w:bottom w:val="nil"/>
          <w:right w:val="nil"/>
          <w:between w:val="nil"/>
        </w:pBdr>
        <w:spacing w:line="240" w:lineRule="auto"/>
        <w:ind w:left="264" w:hanging="264"/>
        <w:rPr>
          <w:ins w:id="534" w:author="Authors" w:date="2024-04-25T10:59:00Z"/>
        </w:rPr>
      </w:pPr>
      <w:r>
        <w:fldChar w:fldCharType="begin"/>
      </w:r>
      <w:r>
        <w:instrText xml:space="preserve"> HYPERLINK "https://www.zotero.org/google-docs/?eB7B2S" \h </w:instrText>
      </w:r>
      <w:r>
        <w:fldChar w:fldCharType="separate"/>
      </w:r>
      <w:del w:id="535" w:author="Authors" w:date="2024-04-25T10:59:00Z">
        <w:r>
          <w:delText>14</w:delText>
        </w:r>
        <w:r>
          <w:tab/>
          <w:delText xml:space="preserve">Smith MR, Micha R, Golden CD, Mozaffarian D, Myers SS. Global Expanded Nutrient Supply (GENuS) Model: A New Method for Estimating the Global Dietary Supply of Nutrients. </w:delText>
        </w:r>
      </w:del>
      <w:ins w:id="536" w:author="Authors" w:date="2024-04-25T10:59:00Z">
        <w:r w:rsidR="00BD468D">
          <w:rPr>
            <w:b/>
          </w:rPr>
          <w:t>3</w:t>
        </w:r>
      </w:ins>
      <w:r>
        <w:rPr>
          <w:b/>
          <w:rPrChange w:id="537" w:author="Authors" w:date="2024-04-25T10:59:00Z">
            <w:rPr/>
          </w:rPrChange>
        </w:rPr>
        <w:fldChar w:fldCharType="end"/>
      </w:r>
      <w:r>
        <w:fldChar w:fldCharType="begin"/>
      </w:r>
      <w:r>
        <w:instrText xml:space="preserve"> HYPERLINK "https://www.zotero.org/google-docs/?eB7B2S" \h </w:instrText>
      </w:r>
      <w:r>
        <w:fldChar w:fldCharType="separate"/>
      </w:r>
      <w:del w:id="538" w:author="Authors" w:date="2024-04-25T10:59:00Z">
        <w:r>
          <w:rPr>
            <w:i/>
          </w:rPr>
          <w:delText>PLOS ONE</w:delText>
        </w:r>
      </w:del>
      <w:ins w:id="539" w:author="Authors" w:date="2024-04-25T10:59:00Z">
        <w:r w:rsidR="00BD468D">
          <w:t>: e528–36.</w:t>
        </w:r>
      </w:ins>
      <w:r>
        <w:rPr>
          <w:rPrChange w:id="540" w:author="Authors" w:date="2024-04-25T10:59:00Z">
            <w:rPr>
              <w:i/>
            </w:rPr>
          </w:rPrChange>
        </w:rPr>
        <w:fldChar w:fldCharType="end"/>
      </w:r>
    </w:p>
    <w:p w14:paraId="17CF802E" w14:textId="77777777" w:rsidR="00957831" w:rsidRDefault="00D9225D">
      <w:pPr>
        <w:widowControl w:val="0"/>
        <w:pBdr>
          <w:top w:val="nil"/>
          <w:left w:val="nil"/>
          <w:bottom w:val="nil"/>
          <w:right w:val="nil"/>
          <w:between w:val="nil"/>
        </w:pBdr>
        <w:spacing w:line="240" w:lineRule="auto"/>
        <w:ind w:left="264" w:hanging="264"/>
        <w:rPr>
          <w:del w:id="541" w:author="Authors" w:date="2024-04-25T10:59:00Z"/>
        </w:rPr>
      </w:pPr>
      <w:r>
        <w:fldChar w:fldCharType="begin"/>
      </w:r>
      <w:r>
        <w:instrText xml:space="preserve"> HYPERLINK "https://www.zotero.org/google-docs/?eB7B2S" \h </w:instrText>
      </w:r>
      <w:r>
        <w:fldChar w:fldCharType="separate"/>
      </w:r>
      <w:del w:id="542" w:author="Authors" w:date="2024-04-25T10:59:00Z">
        <w:r>
          <w:delText xml:space="preserve"> 2016; </w:delText>
        </w:r>
      </w:del>
      <w:ins w:id="543" w:author="Authors" w:date="2024-04-25T10:59:00Z">
        <w:r w:rsidR="00BD468D">
          <w:t>9</w:t>
        </w:r>
        <w:r w:rsidR="00BD468D">
          <w:tab/>
          <w:t xml:space="preserve">Wang X, Dou Z, Feng S, </w:t>
        </w:r>
      </w:ins>
      <w:r>
        <w:fldChar w:fldCharType="end"/>
      </w:r>
      <w:del w:id="544" w:author="Authors" w:date="2024-04-25T10:59:00Z">
        <w:r>
          <w:fldChar w:fldCharType="begin"/>
        </w:r>
        <w:r>
          <w:delInstrText xml:space="preserve"> HYPERLINK "https://www.zotero.org/google-docs/?eB7B2S" \h </w:delInstrText>
        </w:r>
        <w:r>
          <w:fldChar w:fldCharType="separate"/>
        </w:r>
        <w:r>
          <w:rPr>
            <w:b/>
          </w:rPr>
          <w:delText>11</w:delText>
        </w:r>
        <w:r>
          <w:rPr>
            <w:b/>
          </w:rPr>
          <w:fldChar w:fldCharType="end"/>
        </w:r>
        <w:r>
          <w:fldChar w:fldCharType="begin"/>
        </w:r>
        <w:r>
          <w:delInstrText xml:space="preserve"> HYPERLINK "https://www.zotero.org/google-docs/?eB7B2S" \h </w:delInstrText>
        </w:r>
        <w:r>
          <w:fldChar w:fldCharType="separate"/>
        </w:r>
        <w:r>
          <w:delText>: e0146976.</w:delText>
        </w:r>
        <w:r>
          <w:fldChar w:fldCharType="end"/>
        </w:r>
      </w:del>
    </w:p>
    <w:p w14:paraId="0DAF8582" w14:textId="0E752E12" w:rsidR="00F903CB" w:rsidRDefault="00D9225D">
      <w:pPr>
        <w:widowControl w:val="0"/>
        <w:pBdr>
          <w:top w:val="nil"/>
          <w:left w:val="nil"/>
          <w:bottom w:val="nil"/>
          <w:right w:val="nil"/>
          <w:between w:val="nil"/>
        </w:pBdr>
        <w:spacing w:line="240" w:lineRule="auto"/>
        <w:ind w:left="264" w:hanging="264"/>
      </w:pPr>
      <w:del w:id="545" w:author="Authors" w:date="2024-04-25T10:59:00Z">
        <w:r>
          <w:fldChar w:fldCharType="begin"/>
        </w:r>
        <w:r>
          <w:delInstrText xml:space="preserve"> HYPERLINK "https://www.zotero.org/google-docs/?eB7B2S" \h </w:delInstrText>
        </w:r>
        <w:r>
          <w:fldChar w:fldCharType="separate"/>
        </w:r>
        <w:r>
          <w:delText>15</w:delText>
        </w:r>
        <w:r>
          <w:tab/>
          <w:delText xml:space="preserve">Wang X, Dou Z, Feng S, </w:delText>
        </w:r>
        <w:r>
          <w:fldChar w:fldCharType="end"/>
        </w:r>
      </w:del>
      <w:hyperlink r:id="rId43">
        <w:r w:rsidR="00BD468D">
          <w:rPr>
            <w:i/>
          </w:rPr>
          <w:t>et al.</w:t>
        </w:r>
      </w:hyperlink>
      <w:hyperlink r:id="rId44">
        <w:r w:rsidR="00BD468D">
          <w:t xml:space="preserve"> Global food nutrients analysis reveals alarming gaps and daunting challenges. </w:t>
        </w:r>
      </w:hyperlink>
      <w:hyperlink r:id="rId45">
        <w:r w:rsidR="00BD468D">
          <w:rPr>
            <w:i/>
          </w:rPr>
          <w:t>Nat Food</w:t>
        </w:r>
      </w:hyperlink>
      <w:hyperlink r:id="rId46">
        <w:r w:rsidR="00BD468D">
          <w:t xml:space="preserve"> 2023; </w:t>
        </w:r>
      </w:hyperlink>
      <w:hyperlink r:id="rId47">
        <w:r w:rsidR="00BD468D">
          <w:rPr>
            <w:b/>
          </w:rPr>
          <w:t>4</w:t>
        </w:r>
      </w:hyperlink>
      <w:hyperlink r:id="rId48">
        <w:r w:rsidR="00BD468D">
          <w:t>: 1007–17.</w:t>
        </w:r>
      </w:hyperlink>
    </w:p>
    <w:p w14:paraId="21A197AE" w14:textId="72CAEA1F"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546" w:author="Authors" w:date="2024-04-25T10:59:00Z">
        <w:r>
          <w:delText>16</w:delText>
        </w:r>
        <w:r>
          <w:tab/>
          <w:delText>Lividini K, Masters WA. Tracing global flows of bioactive compounds from farm to fork in nutrient balance sheets can help guide inter</w:delText>
        </w:r>
        <w:r>
          <w:delText xml:space="preserve">vention towards healthier food supplies. </w:delText>
        </w:r>
      </w:del>
      <w:ins w:id="547" w:author="Authors" w:date="2024-04-25T10:59:00Z">
        <w:r w:rsidR="00BD468D">
          <w:t>10</w:t>
        </w:r>
        <w:r w:rsidR="00BD468D">
          <w:tab/>
          <w:t xml:space="preserve">Beal T, </w:t>
        </w:r>
        <w:proofErr w:type="spellStart"/>
        <w:r w:rsidR="00BD468D">
          <w:t>Massiot</w:t>
        </w:r>
        <w:proofErr w:type="spellEnd"/>
        <w:r w:rsidR="00BD468D">
          <w:t xml:space="preserve"> E, Arsenault JE, Smith MR, </w:t>
        </w:r>
        <w:proofErr w:type="spellStart"/>
        <w:r w:rsidR="00BD468D">
          <w:t>Hijmans</w:t>
        </w:r>
        <w:proofErr w:type="spellEnd"/>
        <w:r w:rsidR="00BD468D">
          <w:t xml:space="preserve"> RJ. Global trends in dietary micronutrient supplies and estimated prevalence of inadequate intakes. </w:t>
        </w:r>
      </w:ins>
      <w:r>
        <w:fldChar w:fldCharType="end"/>
      </w:r>
      <w:r>
        <w:fldChar w:fldCharType="begin"/>
      </w:r>
      <w:r>
        <w:instrText xml:space="preserve"> HYPERLINK "https://www.zotero.org/google-docs/?eB7B2S" \h </w:instrText>
      </w:r>
      <w:r>
        <w:fldChar w:fldCharType="separate"/>
      </w:r>
      <w:del w:id="548" w:author="Authors" w:date="2024-04-25T10:59:00Z">
        <w:r>
          <w:rPr>
            <w:i/>
          </w:rPr>
          <w:delText>Nat Food</w:delText>
        </w:r>
      </w:del>
      <w:ins w:id="549" w:author="Authors" w:date="2024-04-25T10:59:00Z">
        <w:r w:rsidR="00BD468D">
          <w:rPr>
            <w:i/>
          </w:rPr>
          <w:t>PLOS ONE</w:t>
        </w:r>
      </w:ins>
      <w:r>
        <w:rPr>
          <w:i/>
        </w:rPr>
        <w:fldChar w:fldCharType="end"/>
      </w:r>
      <w:r>
        <w:fldChar w:fldCharType="begin"/>
      </w:r>
      <w:r>
        <w:instrText xml:space="preserve"> HYPERLINK "https://www.zotero.org/google-docs/?eB7B2S" \h </w:instrText>
      </w:r>
      <w:r>
        <w:fldChar w:fldCharType="separate"/>
      </w:r>
      <w:r w:rsidR="00BD468D">
        <w:t xml:space="preserve"> </w:t>
      </w:r>
      <w:del w:id="550" w:author="Authors" w:date="2024-04-25T10:59:00Z">
        <w:r>
          <w:delText>2022</w:delText>
        </w:r>
      </w:del>
      <w:ins w:id="551" w:author="Authors" w:date="2024-04-25T10:59:00Z">
        <w:r w:rsidR="00BD468D">
          <w:t>2017</w:t>
        </w:r>
      </w:ins>
      <w:r w:rsidR="00BD468D">
        <w:t xml:space="preserve">; </w:t>
      </w:r>
      <w:r>
        <w:fldChar w:fldCharType="end"/>
      </w:r>
      <w:r>
        <w:fldChar w:fldCharType="begin"/>
      </w:r>
      <w:r>
        <w:instrText xml:space="preserve"> HYPERLINK "https://www.zotero.org/google-docs/?eB7B2S" \h </w:instrText>
      </w:r>
      <w:r>
        <w:fldChar w:fldCharType="separate"/>
      </w:r>
      <w:del w:id="552" w:author="Authors" w:date="2024-04-25T10:59:00Z">
        <w:r>
          <w:rPr>
            <w:b/>
          </w:rPr>
          <w:delText>3</w:delText>
        </w:r>
      </w:del>
      <w:ins w:id="553" w:author="Authors" w:date="2024-04-25T10:59:00Z">
        <w:r w:rsidR="00BD468D">
          <w:rPr>
            <w:b/>
          </w:rPr>
          <w:t>12</w:t>
        </w:r>
      </w:ins>
      <w:r>
        <w:rPr>
          <w:b/>
        </w:rPr>
        <w:fldChar w:fldCharType="end"/>
      </w:r>
      <w:r>
        <w:fldChar w:fldCharType="begin"/>
      </w:r>
      <w:r>
        <w:instrText xml:space="preserve"> HYPERLINK "https://www.zotero.org</w:instrText>
      </w:r>
      <w:r>
        <w:instrText xml:space="preserve">/google-docs/?eB7B2S" \h </w:instrText>
      </w:r>
      <w:r>
        <w:fldChar w:fldCharType="separate"/>
      </w:r>
      <w:r w:rsidR="00BD468D">
        <w:t xml:space="preserve">: </w:t>
      </w:r>
      <w:del w:id="554" w:author="Authors" w:date="2024-04-25T10:59:00Z">
        <w:r>
          <w:delText>703–15</w:delText>
        </w:r>
      </w:del>
      <w:ins w:id="555" w:author="Authors" w:date="2024-04-25T10:59:00Z">
        <w:r w:rsidR="00BD468D">
          <w:t>e0175554</w:t>
        </w:r>
      </w:ins>
      <w:r w:rsidR="00BD468D">
        <w:t>.</w:t>
      </w:r>
      <w:r>
        <w:fldChar w:fldCharType="end"/>
      </w:r>
    </w:p>
    <w:p w14:paraId="4F44C4AD" w14:textId="6D849208" w:rsidR="00F903CB" w:rsidRDefault="00D9225D">
      <w:pPr>
        <w:widowControl w:val="0"/>
        <w:pBdr>
          <w:top w:val="nil"/>
          <w:left w:val="nil"/>
          <w:bottom w:val="nil"/>
          <w:right w:val="nil"/>
          <w:between w:val="nil"/>
        </w:pBdr>
        <w:spacing w:line="240" w:lineRule="auto"/>
        <w:ind w:left="264" w:hanging="264"/>
        <w:rPr>
          <w:ins w:id="556" w:author="Authors" w:date="2024-04-25T10:59:00Z"/>
        </w:rPr>
      </w:pPr>
      <w:r>
        <w:fldChar w:fldCharType="begin"/>
      </w:r>
      <w:r>
        <w:instrText xml:space="preserve"> HYPERLINK "https://www.zotero.org/google-docs/?eB7B2S" \h </w:instrText>
      </w:r>
      <w:r>
        <w:fldChar w:fldCharType="separate"/>
      </w:r>
      <w:del w:id="557" w:author="Authors" w:date="2024-04-25T10:59:00Z">
        <w:r>
          <w:delText>17</w:delText>
        </w:r>
        <w:r>
          <w:tab/>
          <w:delText xml:space="preserve">Hess SY, McLain AC, Frongillo EA, </w:delText>
        </w:r>
      </w:del>
      <w:ins w:id="558" w:author="Authors" w:date="2024-04-25T10:59:00Z">
        <w:r w:rsidR="00BD468D">
          <w:t>11</w:t>
        </w:r>
        <w:r w:rsidR="00BD468D">
          <w:tab/>
          <w:t>2022 Global Nutrition Report: The state of global nutrition. Bristol, UK: Development Initiatives, 2022 https://globalnutritionreport.org/reports/2021-global-nutrition-report/ (accessed Feb 11, 2022).</w:t>
        </w:r>
      </w:ins>
      <w:r>
        <w:fldChar w:fldCharType="end"/>
      </w:r>
    </w:p>
    <w:p w14:paraId="1C3A1237" w14:textId="77777777" w:rsidR="00F903CB" w:rsidRDefault="00D9225D">
      <w:pPr>
        <w:widowControl w:val="0"/>
        <w:pBdr>
          <w:top w:val="nil"/>
          <w:left w:val="nil"/>
          <w:bottom w:val="nil"/>
          <w:right w:val="nil"/>
          <w:between w:val="nil"/>
        </w:pBdr>
        <w:spacing w:line="240" w:lineRule="auto"/>
        <w:ind w:left="264" w:hanging="264"/>
      </w:pPr>
      <w:ins w:id="559" w:author="Authors" w:date="2024-04-25T10:59:00Z">
        <w:r>
          <w:fldChar w:fldCharType="begin"/>
        </w:r>
        <w:r>
          <w:instrText xml:space="preserve"> HYPERLINK "https://www.zotero.org/google-docs/?eB7B2S" \h </w:instrText>
        </w:r>
        <w:r>
          <w:fldChar w:fldCharType="separate"/>
        </w:r>
        <w:r w:rsidR="00BD468D">
          <w:t>12</w:t>
        </w:r>
        <w:r w:rsidR="00BD468D">
          <w:tab/>
          <w:t xml:space="preserve">Hess SY, McLain AC, </w:t>
        </w:r>
        <w:proofErr w:type="spellStart"/>
        <w:r w:rsidR="00BD468D">
          <w:t>Frongillo</w:t>
        </w:r>
        <w:proofErr w:type="spellEnd"/>
        <w:r w:rsidR="00BD468D">
          <w:t xml:space="preserve"> EA, </w:t>
        </w:r>
        <w:r>
          <w:fldChar w:fldCharType="end"/>
        </w:r>
      </w:ins>
      <w:hyperlink r:id="rId49">
        <w:r w:rsidR="00BD468D">
          <w:rPr>
            <w:i/>
          </w:rPr>
          <w:t>et al.</w:t>
        </w:r>
      </w:hyperlink>
      <w:hyperlink r:id="rId50">
        <w:r w:rsidR="00BD468D">
          <w:t xml:space="preserve"> Challenges for Estimating the Global Prevalence of Micronutrient Deficiencies and Related Disease Burden: A Case Study of the Global Burden of Disease Study. </w:t>
        </w:r>
      </w:hyperlink>
      <w:hyperlink r:id="rId51">
        <w:proofErr w:type="spellStart"/>
        <w:r w:rsidR="00BD468D">
          <w:rPr>
            <w:i/>
          </w:rPr>
          <w:t>Curr</w:t>
        </w:r>
        <w:proofErr w:type="spellEnd"/>
        <w:r w:rsidR="00BD468D">
          <w:rPr>
            <w:i/>
          </w:rPr>
          <w:t xml:space="preserve"> Dev </w:t>
        </w:r>
        <w:proofErr w:type="spellStart"/>
        <w:r w:rsidR="00BD468D">
          <w:rPr>
            <w:i/>
          </w:rPr>
          <w:t>Nutr</w:t>
        </w:r>
        <w:proofErr w:type="spellEnd"/>
      </w:hyperlink>
      <w:hyperlink r:id="rId52">
        <w:r w:rsidR="00BD468D">
          <w:t xml:space="preserve"> 2021; </w:t>
        </w:r>
      </w:hyperlink>
      <w:hyperlink r:id="rId53">
        <w:r w:rsidR="00BD468D">
          <w:rPr>
            <w:b/>
          </w:rPr>
          <w:t>5</w:t>
        </w:r>
      </w:hyperlink>
      <w:hyperlink r:id="rId54">
        <w:r w:rsidR="00BD468D">
          <w:t>: nzab141.</w:t>
        </w:r>
      </w:hyperlink>
    </w:p>
    <w:p w14:paraId="7AD99AFF" w14:textId="11E336F8" w:rsidR="00F903CB" w:rsidRDefault="00D9225D">
      <w:pPr>
        <w:widowControl w:val="0"/>
        <w:pBdr>
          <w:top w:val="nil"/>
          <w:left w:val="nil"/>
          <w:bottom w:val="nil"/>
          <w:right w:val="nil"/>
          <w:between w:val="nil"/>
        </w:pBdr>
        <w:spacing w:line="240" w:lineRule="auto"/>
        <w:ind w:left="264" w:hanging="264"/>
        <w:rPr>
          <w:ins w:id="560" w:author="Authors" w:date="2024-04-25T10:59:00Z"/>
        </w:rPr>
      </w:pPr>
      <w:r>
        <w:fldChar w:fldCharType="begin"/>
      </w:r>
      <w:r>
        <w:instrText xml:space="preserve"> HYPERLINK </w:instrText>
      </w:r>
      <w:r>
        <w:instrText xml:space="preserve">"https://www.zotero.org/google-docs/?eB7B2S" \h </w:instrText>
      </w:r>
      <w:r>
        <w:fldChar w:fldCharType="separate"/>
      </w:r>
      <w:del w:id="561" w:author="Authors" w:date="2024-04-25T10:59:00Z">
        <w:r>
          <w:delText>18</w:delText>
        </w:r>
        <w:r>
          <w:tab/>
          <w:delText xml:space="preserve">McLain AC, Frongillo EA, Hess SY, Piwoz EG. Comparison of Methods Used to Estimate the Global Burden of Disease Related to Undernutrition and Suboptimal Breastfeeding. </w:delText>
        </w:r>
      </w:del>
      <w:ins w:id="562" w:author="Authors" w:date="2024-04-25T10:59:00Z">
        <w:r w:rsidR="00BD468D">
          <w:t>13</w:t>
        </w:r>
        <w:r w:rsidR="00BD468D">
          <w:tab/>
          <w:t>Institute of Medicine (US) Committee to Review Dietary Reference Intakes for                     Vitamin D and Calcium. Dietary Reference Intakes for Calcium and Vitamin D. Washington (DC): National Academies Press (US), 2011 http://www.ncbi.nlm.nih.gov/books/NBK56070/ (accessed April 24, 2024).</w:t>
        </w:r>
      </w:ins>
      <w:r>
        <w:fldChar w:fldCharType="end"/>
      </w:r>
    </w:p>
    <w:p w14:paraId="091C32BC" w14:textId="77777777" w:rsidR="00F903CB" w:rsidRDefault="00D9225D">
      <w:pPr>
        <w:widowControl w:val="0"/>
        <w:pBdr>
          <w:top w:val="nil"/>
          <w:left w:val="nil"/>
          <w:bottom w:val="nil"/>
          <w:right w:val="nil"/>
          <w:between w:val="nil"/>
        </w:pBdr>
        <w:spacing w:line="240" w:lineRule="auto"/>
        <w:ind w:left="264" w:hanging="264"/>
      </w:pPr>
      <w:ins w:id="563" w:author="Authors" w:date="2024-04-25T10:59:00Z">
        <w:r>
          <w:fldChar w:fldCharType="begin"/>
        </w:r>
        <w:r>
          <w:instrText xml:space="preserve"> HYPERLINK "https://www.zotero.org/google-docs/?eB7B2S" \h </w:instrText>
        </w:r>
        <w:r>
          <w:fldChar w:fldCharType="separate"/>
        </w:r>
        <w:r w:rsidR="00BD468D">
          <w:t>14</w:t>
        </w:r>
        <w:r w:rsidR="00BD468D">
          <w:tab/>
          <w:t xml:space="preserve">McLain AC, </w:t>
        </w:r>
        <w:proofErr w:type="spellStart"/>
        <w:r w:rsidR="00BD468D">
          <w:t>Frongillo</w:t>
        </w:r>
        <w:proofErr w:type="spellEnd"/>
        <w:r w:rsidR="00BD468D">
          <w:t xml:space="preserve"> EA, Hess SY, </w:t>
        </w:r>
        <w:proofErr w:type="spellStart"/>
        <w:r w:rsidR="00BD468D">
          <w:t>Piwoz</w:t>
        </w:r>
        <w:proofErr w:type="spellEnd"/>
        <w:r w:rsidR="00BD468D">
          <w:t xml:space="preserve"> EG. Comparison of Methods Used to Estimate the Global Burden of Disease Related to Undernutrition and Suboptimal Breastfeeding. </w:t>
        </w:r>
        <w:r>
          <w:fldChar w:fldCharType="end"/>
        </w:r>
      </w:ins>
      <w:hyperlink r:id="rId55">
        <w:r w:rsidR="00BD468D">
          <w:rPr>
            <w:i/>
          </w:rPr>
          <w:t xml:space="preserve">Adv </w:t>
        </w:r>
        <w:proofErr w:type="spellStart"/>
        <w:r w:rsidR="00BD468D">
          <w:rPr>
            <w:i/>
          </w:rPr>
          <w:t>Nutr</w:t>
        </w:r>
        <w:proofErr w:type="spellEnd"/>
      </w:hyperlink>
      <w:hyperlink r:id="rId56">
        <w:r w:rsidR="00BD468D">
          <w:t xml:space="preserve"> 2019; </w:t>
        </w:r>
      </w:hyperlink>
      <w:hyperlink r:id="rId57">
        <w:r w:rsidR="00BD468D">
          <w:rPr>
            <w:b/>
          </w:rPr>
          <w:t>10</w:t>
        </w:r>
      </w:hyperlink>
      <w:hyperlink r:id="rId58">
        <w:r w:rsidR="00BD468D">
          <w:t>: 380–90.</w:t>
        </w:r>
      </w:hyperlink>
    </w:p>
    <w:p w14:paraId="76B628B1" w14:textId="77777777" w:rsidR="00957831" w:rsidRDefault="00D9225D">
      <w:pPr>
        <w:widowControl w:val="0"/>
        <w:pBdr>
          <w:top w:val="nil"/>
          <w:left w:val="nil"/>
          <w:bottom w:val="nil"/>
          <w:right w:val="nil"/>
          <w:between w:val="nil"/>
        </w:pBdr>
        <w:spacing w:line="240" w:lineRule="auto"/>
        <w:ind w:left="264" w:hanging="264"/>
        <w:rPr>
          <w:del w:id="564" w:author="Authors" w:date="2024-04-25T10:59:00Z"/>
        </w:rPr>
      </w:pPr>
      <w:r>
        <w:fldChar w:fldCharType="begin"/>
      </w:r>
      <w:r>
        <w:instrText xml:space="preserve"> HYPERLINK "https://www.zotero.org/google-docs/?eB7B2S" \h </w:instrText>
      </w:r>
      <w:r>
        <w:fldChar w:fldCharType="separate"/>
      </w:r>
      <w:del w:id="565" w:author="Authors" w:date="2024-04-25T10:59:00Z">
        <w:r>
          <w:delText>19</w:delText>
        </w:r>
        <w:r>
          <w:tab/>
          <w:delText>The GDD Prediction Model | Global Dietary Database. https://www.globaldietarydatabase.org/gdd-prediction-model (accessed Feb 14, 2022).</w:delText>
        </w:r>
      </w:del>
      <w:ins w:id="566" w:author="Authors" w:date="2024-04-25T10:59:00Z">
        <w:r w:rsidR="00BD468D">
          <w:t>15</w:t>
        </w:r>
        <w:r w:rsidR="00BD468D">
          <w:tab/>
          <w:t xml:space="preserve">Arsenault JE, </w:t>
        </w:r>
        <w:proofErr w:type="spellStart"/>
        <w:r w:rsidR="00BD468D">
          <w:t>Hijmans</w:t>
        </w:r>
        <w:proofErr w:type="spellEnd"/>
        <w:r w:rsidR="00BD468D">
          <w:t xml:space="preserve"> RJ, Brown KH. Improving nutrition security through agriculture: an analytical framework based on national food balance sheets to estimate nutritional adequacy of food supplies. </w:t>
        </w:r>
      </w:ins>
      <w:r>
        <w:fldChar w:fldCharType="end"/>
      </w:r>
    </w:p>
    <w:p w14:paraId="19D300C9" w14:textId="45440669" w:rsidR="00F903CB" w:rsidRDefault="00D9225D">
      <w:pPr>
        <w:widowControl w:val="0"/>
        <w:pBdr>
          <w:top w:val="nil"/>
          <w:left w:val="nil"/>
          <w:bottom w:val="nil"/>
          <w:right w:val="nil"/>
          <w:between w:val="nil"/>
        </w:pBdr>
        <w:spacing w:line="240" w:lineRule="auto"/>
        <w:ind w:left="264" w:hanging="264"/>
        <w:rPr>
          <w:ins w:id="567" w:author="Authors" w:date="2024-04-25T10:59:00Z"/>
        </w:rPr>
      </w:pPr>
      <w:r>
        <w:fldChar w:fldCharType="begin"/>
      </w:r>
      <w:r>
        <w:instrText xml:space="preserve"> HYPERLINK "https://www.zotero.org/google-docs/?eB7B2S" \h </w:instrText>
      </w:r>
      <w:r>
        <w:fldChar w:fldCharType="separate"/>
      </w:r>
      <w:del w:id="568" w:author="Authors" w:date="2024-04-25T10:59:00Z">
        <w:r>
          <w:delText>20</w:delText>
        </w:r>
        <w:r>
          <w:tab/>
          <w:delText xml:space="preserve">Miller V, Singh GM, Onopa J, </w:delText>
        </w:r>
      </w:del>
      <w:ins w:id="569" w:author="Authors" w:date="2024-04-25T10:59:00Z">
        <w:r w:rsidR="00BD468D">
          <w:rPr>
            <w:i/>
          </w:rPr>
          <w:t xml:space="preserve">Food </w:t>
        </w:r>
        <w:proofErr w:type="spellStart"/>
        <w:r w:rsidR="00BD468D">
          <w:rPr>
            <w:i/>
          </w:rPr>
          <w:t>Secur</w:t>
        </w:r>
      </w:ins>
      <w:proofErr w:type="spellEnd"/>
      <w:r>
        <w:rPr>
          <w:i/>
          <w:rPrChange w:id="570" w:author="Authors" w:date="2024-04-25T10:59:00Z">
            <w:rPr/>
          </w:rPrChange>
        </w:rPr>
        <w:fldChar w:fldCharType="end"/>
      </w:r>
      <w:ins w:id="571" w:author="Authors" w:date="2024-04-25T10:59:00Z">
        <w:r>
          <w:fldChar w:fldCharType="begin"/>
        </w:r>
        <w:r>
          <w:instrText xml:space="preserve"> HYPERLINK "https://www.zotero.org/google-docs/?eB7B2S" \h </w:instrText>
        </w:r>
        <w:r>
          <w:fldChar w:fldCharType="separate"/>
        </w:r>
        <w:r w:rsidR="00BD468D">
          <w:t xml:space="preserve"> 2015; </w:t>
        </w:r>
        <w:r>
          <w:fldChar w:fldCharType="end"/>
        </w:r>
        <w:r>
          <w:fldChar w:fldCharType="begin"/>
        </w:r>
        <w:r>
          <w:instrText xml:space="preserve"> HYPERLINK "http</w:instrText>
        </w:r>
        <w:r>
          <w:instrText xml:space="preserve">s://www.zotero.org/google-docs/?eB7B2S" \h </w:instrText>
        </w:r>
        <w:r>
          <w:fldChar w:fldCharType="separate"/>
        </w:r>
        <w:r w:rsidR="00BD468D">
          <w:rPr>
            <w:b/>
          </w:rPr>
          <w:t>7</w:t>
        </w:r>
        <w:r>
          <w:rPr>
            <w:b/>
          </w:rPr>
          <w:fldChar w:fldCharType="end"/>
        </w:r>
        <w:r>
          <w:fldChar w:fldCharType="begin"/>
        </w:r>
        <w:r>
          <w:instrText xml:space="preserve"> HYPERLINK "https://www.zotero.org/google-docs/?eB7B2S" \h </w:instrText>
        </w:r>
        <w:r>
          <w:fldChar w:fldCharType="separate"/>
        </w:r>
        <w:r w:rsidR="00BD468D">
          <w:t>: 693–707.</w:t>
        </w:r>
        <w:r>
          <w:fldChar w:fldCharType="end"/>
        </w:r>
      </w:ins>
    </w:p>
    <w:p w14:paraId="4ED1D21F" w14:textId="77777777" w:rsidR="00F903CB" w:rsidRDefault="00D9225D">
      <w:pPr>
        <w:widowControl w:val="0"/>
        <w:pBdr>
          <w:top w:val="nil"/>
          <w:left w:val="nil"/>
          <w:bottom w:val="nil"/>
          <w:right w:val="nil"/>
          <w:between w:val="nil"/>
        </w:pBdr>
        <w:spacing w:line="240" w:lineRule="auto"/>
        <w:ind w:left="264" w:hanging="264"/>
        <w:rPr>
          <w:ins w:id="572" w:author="Authors" w:date="2024-04-25T10:59:00Z"/>
        </w:rPr>
      </w:pPr>
      <w:ins w:id="573" w:author="Authors" w:date="2024-04-25T10:59:00Z">
        <w:r>
          <w:fldChar w:fldCharType="begin"/>
        </w:r>
        <w:r>
          <w:instrText xml:space="preserve"> HYPERLINK "https://www.zotero.org/google-docs/?eB7B2S" \h </w:instrText>
        </w:r>
        <w:r>
          <w:fldChar w:fldCharType="separate"/>
        </w:r>
        <w:r w:rsidR="00BD468D">
          <w:t>16</w:t>
        </w:r>
        <w:r w:rsidR="00BD468D">
          <w:tab/>
          <w:t xml:space="preserve">Smith MR, Micha R, Golden CD, </w:t>
        </w:r>
        <w:proofErr w:type="spellStart"/>
        <w:r w:rsidR="00BD468D">
          <w:t>Mozaffarian</w:t>
        </w:r>
        <w:proofErr w:type="spellEnd"/>
        <w:r w:rsidR="00BD468D">
          <w:t xml:space="preserve"> D, Myers SS. Global Expanded Nutrient Supply (</w:t>
        </w:r>
        <w:proofErr w:type="spellStart"/>
        <w:r w:rsidR="00BD468D">
          <w:t>GENuS</w:t>
        </w:r>
        <w:proofErr w:type="spellEnd"/>
        <w:r w:rsidR="00BD468D">
          <w:t xml:space="preserve">) Model: A New Method for Estimating the Global Dietary Supply of Nutrients. </w:t>
        </w:r>
        <w:r>
          <w:fldChar w:fldCharType="end"/>
        </w:r>
        <w:r>
          <w:fldChar w:fldCharType="begin"/>
        </w:r>
        <w:r>
          <w:instrText xml:space="preserve"> HYPERLINK "https://www.zotero.org/google-docs/?eB7B2S" \h </w:instrText>
        </w:r>
        <w:r>
          <w:fldChar w:fldCharType="separate"/>
        </w:r>
        <w:r w:rsidR="00BD468D">
          <w:rPr>
            <w:i/>
          </w:rPr>
          <w:t>PLOS ONE</w:t>
        </w:r>
        <w:r>
          <w:rPr>
            <w:i/>
          </w:rPr>
          <w:fldChar w:fldCharType="end"/>
        </w:r>
        <w:r>
          <w:fldChar w:fldCharType="begin"/>
        </w:r>
        <w:r>
          <w:instrText xml:space="preserve"> HYPERLINK "https://www.zotero.org/google-docs/?eB7B2S" \h </w:instrText>
        </w:r>
        <w:r>
          <w:fldChar w:fldCharType="separate"/>
        </w:r>
        <w:r w:rsidR="00BD468D">
          <w:t xml:space="preserve"> 2016; </w:t>
        </w:r>
        <w:r>
          <w:fldChar w:fldCharType="end"/>
        </w:r>
        <w:r>
          <w:fldChar w:fldCharType="begin"/>
        </w:r>
        <w:r>
          <w:instrText xml:space="preserve"> HYPERLINK "https:</w:instrText>
        </w:r>
        <w:r>
          <w:instrText xml:space="preserve">//www.zotero.org/google-docs/?eB7B2S" \h </w:instrText>
        </w:r>
        <w:r>
          <w:fldChar w:fldCharType="separate"/>
        </w:r>
        <w:r w:rsidR="00BD468D">
          <w:rPr>
            <w:b/>
          </w:rPr>
          <w:t>11</w:t>
        </w:r>
        <w:r>
          <w:rPr>
            <w:b/>
          </w:rPr>
          <w:fldChar w:fldCharType="end"/>
        </w:r>
        <w:r>
          <w:fldChar w:fldCharType="begin"/>
        </w:r>
        <w:r>
          <w:instrText xml:space="preserve"> HYPERLINK "https://www.zotero.org/google-docs/?eB7B2S" \h </w:instrText>
        </w:r>
        <w:r>
          <w:fldChar w:fldCharType="separate"/>
        </w:r>
        <w:r w:rsidR="00BD468D">
          <w:t>: e0146976.</w:t>
        </w:r>
        <w:r>
          <w:fldChar w:fldCharType="end"/>
        </w:r>
      </w:ins>
    </w:p>
    <w:p w14:paraId="6276C474" w14:textId="77777777" w:rsidR="00F903CB" w:rsidRDefault="00D9225D">
      <w:pPr>
        <w:widowControl w:val="0"/>
        <w:pBdr>
          <w:top w:val="nil"/>
          <w:left w:val="nil"/>
          <w:bottom w:val="nil"/>
          <w:right w:val="nil"/>
          <w:between w:val="nil"/>
        </w:pBdr>
        <w:spacing w:line="240" w:lineRule="auto"/>
        <w:ind w:left="264" w:hanging="264"/>
        <w:rPr>
          <w:ins w:id="574" w:author="Authors" w:date="2024-04-25T10:59:00Z"/>
        </w:rPr>
      </w:pPr>
      <w:ins w:id="575" w:author="Authors" w:date="2024-04-25T10:59:00Z">
        <w:r>
          <w:fldChar w:fldCharType="begin"/>
        </w:r>
        <w:r>
          <w:instrText xml:space="preserve"> HYPERLINK "https://www.zotero.org/google-docs/?eB7B2S" \h </w:instrText>
        </w:r>
        <w:r>
          <w:fldChar w:fldCharType="separate"/>
        </w:r>
        <w:r w:rsidR="00BD468D">
          <w:t>17</w:t>
        </w:r>
        <w:r w:rsidR="00BD468D">
          <w:tab/>
        </w:r>
        <w:proofErr w:type="spellStart"/>
        <w:r w:rsidR="00BD468D">
          <w:t>Lividini</w:t>
        </w:r>
        <w:proofErr w:type="spellEnd"/>
        <w:r w:rsidR="00BD468D">
          <w:t xml:space="preserve"> K, Masters WA. Tracing global flows of bioactive compounds from farm to fork in nutrient balance sheets can help guide intervention towards healthier food supplies. </w:t>
        </w:r>
        <w:r>
          <w:fldChar w:fldCharType="end"/>
        </w:r>
        <w:r>
          <w:fldChar w:fldCharType="begin"/>
        </w:r>
        <w:r>
          <w:instrText xml:space="preserve"> HYPERLINK "https://www.zotero.org/google-docs/?eB7B2S" \h </w:instrText>
        </w:r>
        <w:r>
          <w:fldChar w:fldCharType="separate"/>
        </w:r>
        <w:r w:rsidR="00BD468D">
          <w:rPr>
            <w:i/>
          </w:rPr>
          <w:t>Nat Food</w:t>
        </w:r>
        <w:r>
          <w:rPr>
            <w:i/>
          </w:rPr>
          <w:fldChar w:fldCharType="end"/>
        </w:r>
        <w:r>
          <w:fldChar w:fldCharType="begin"/>
        </w:r>
        <w:r>
          <w:instrText xml:space="preserve"> HYPERLINK "https:</w:instrText>
        </w:r>
        <w:r>
          <w:instrText xml:space="preserve">//www.zotero.org/google-docs/?eB7B2S" \h </w:instrText>
        </w:r>
        <w:r>
          <w:fldChar w:fldCharType="separate"/>
        </w:r>
        <w:r w:rsidR="00BD468D">
          <w:t xml:space="preserve"> 2022; </w:t>
        </w:r>
        <w:r>
          <w:fldChar w:fldCharType="end"/>
        </w:r>
        <w:r>
          <w:fldChar w:fldCharType="begin"/>
        </w:r>
        <w:r>
          <w:instrText xml:space="preserve"> HYPERLINK "https://www.zotero.org/google-docs/?eB7B2S" \h </w:instrText>
        </w:r>
        <w:r>
          <w:fldChar w:fldCharType="separate"/>
        </w:r>
        <w:r w:rsidR="00BD468D">
          <w:rPr>
            <w:b/>
          </w:rPr>
          <w:t>3</w:t>
        </w:r>
        <w:r>
          <w:rPr>
            <w:b/>
          </w:rPr>
          <w:fldChar w:fldCharType="end"/>
        </w:r>
        <w:r>
          <w:fldChar w:fldCharType="begin"/>
        </w:r>
        <w:r>
          <w:instrText xml:space="preserve"> HYPERLINK "https://www.zotero.org/google-docs/?eB7B2S" \h </w:instrText>
        </w:r>
        <w:r>
          <w:fldChar w:fldCharType="separate"/>
        </w:r>
        <w:r w:rsidR="00BD468D">
          <w:t>: 703–15.</w:t>
        </w:r>
        <w:r>
          <w:fldChar w:fldCharType="end"/>
        </w:r>
      </w:ins>
    </w:p>
    <w:p w14:paraId="015B8424" w14:textId="77777777" w:rsidR="00F903CB" w:rsidRDefault="00D9225D">
      <w:pPr>
        <w:widowControl w:val="0"/>
        <w:pBdr>
          <w:top w:val="nil"/>
          <w:left w:val="nil"/>
          <w:bottom w:val="nil"/>
          <w:right w:val="nil"/>
          <w:between w:val="nil"/>
        </w:pBdr>
        <w:spacing w:line="240" w:lineRule="auto"/>
        <w:ind w:left="264" w:hanging="264"/>
        <w:rPr>
          <w:ins w:id="576" w:author="Authors" w:date="2024-04-25T10:59:00Z"/>
        </w:rPr>
      </w:pPr>
      <w:ins w:id="577" w:author="Authors" w:date="2024-04-25T10:59:00Z">
        <w:r>
          <w:lastRenderedPageBreak/>
          <w:fldChar w:fldCharType="begin"/>
        </w:r>
        <w:r>
          <w:instrText xml:space="preserve"> HYPERLINK "https://www.zotero.org/google-docs/?eB7B2S" \h </w:instrText>
        </w:r>
        <w:r>
          <w:fldChar w:fldCharType="separate"/>
        </w:r>
        <w:r w:rsidR="00BD468D">
          <w:t>18</w:t>
        </w:r>
        <w:r w:rsidR="00BD468D">
          <w:tab/>
          <w:t xml:space="preserve">Tang K, Adams KP, Ferguson EL, </w:t>
        </w:r>
        <w:r>
          <w:fldChar w:fldCharType="end"/>
        </w:r>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"https://www.zotero.org/google-docs/?eB7B2S" \h </w:instrText>
        </w:r>
        <w:r>
          <w:fldChar w:fldCharType="separate"/>
        </w:r>
        <w:r w:rsidR="00BD468D">
          <w:t xml:space="preserve"> Systematic review of metrics used to </w:t>
        </w:r>
        <w:proofErr w:type="spellStart"/>
        <w:r w:rsidR="00BD468D">
          <w:t>characterise</w:t>
        </w:r>
        <w:proofErr w:type="spellEnd"/>
        <w:r w:rsidR="00BD468D">
          <w:t xml:space="preserve"> dietary nutrient supply from household consumption and expenditure surveys. </w:t>
        </w:r>
        <w:r>
          <w:fldChar w:fldCharType="end"/>
        </w:r>
        <w:r>
          <w:fldChar w:fldCharType="begin"/>
        </w:r>
        <w:r>
          <w:instrText xml:space="preserve"> HYPERLINK "https://www.zotero.org/google-docs/?eB7B2S" \h </w:instrText>
        </w:r>
        <w:r>
          <w:fldChar w:fldCharType="separate"/>
        </w:r>
        <w:r w:rsidR="00BD468D">
          <w:rPr>
            <w:i/>
          </w:rPr>
          <w:t xml:space="preserve">Public Health </w:t>
        </w:r>
        <w:proofErr w:type="spellStart"/>
        <w:r w:rsidR="00BD468D">
          <w:rPr>
            <w:i/>
          </w:rPr>
          <w:t>Nutr</w:t>
        </w:r>
        <w:proofErr w:type="spellEnd"/>
        <w:r>
          <w:rPr>
            <w:i/>
          </w:rPr>
          <w:fldChar w:fldCharType="end"/>
        </w:r>
        <w:r>
          <w:fldChar w:fldCharType="begin"/>
        </w:r>
        <w:r>
          <w:instrText xml:space="preserve"> HYPERLINK "https://www.zotero.org/google-docs/?eB7B2S" \h </w:instrText>
        </w:r>
        <w:r>
          <w:fldChar w:fldCharType="separate"/>
        </w:r>
        <w:r w:rsidR="00BD468D">
          <w:t xml:space="preserve"> 2022; </w:t>
        </w:r>
        <w:r>
          <w:fldChar w:fldCharType="end"/>
        </w:r>
        <w:r>
          <w:fldChar w:fldCharType="begin"/>
        </w:r>
        <w:r>
          <w:instrText xml:space="preserve"> HYPERLINK "https://www.zotero.org/google-docs/?eB7B2S" \h </w:instrText>
        </w:r>
        <w:r>
          <w:fldChar w:fldCharType="separate"/>
        </w:r>
        <w:r w:rsidR="00BD468D">
          <w:rPr>
            <w:b/>
          </w:rPr>
          <w:t>25</w:t>
        </w:r>
        <w:r>
          <w:rPr>
            <w:b/>
          </w:rPr>
          <w:fldChar w:fldCharType="end"/>
        </w:r>
        <w:r>
          <w:fldChar w:fldCharType="begin"/>
        </w:r>
        <w:r>
          <w:instrText xml:space="preserve"> HYPERLINK "http</w:instrText>
        </w:r>
        <w:r>
          <w:instrText xml:space="preserve">s://www.zotero.org/google-docs/?eB7B2S" \h </w:instrText>
        </w:r>
        <w:r>
          <w:fldChar w:fldCharType="separate"/>
        </w:r>
        <w:r w:rsidR="00BD468D">
          <w:t>: 1153–65.</w:t>
        </w:r>
        <w:r>
          <w:fldChar w:fldCharType="end"/>
        </w:r>
      </w:ins>
    </w:p>
    <w:p w14:paraId="2EE8FF11" w14:textId="77777777" w:rsidR="00F903CB" w:rsidRDefault="00D9225D">
      <w:pPr>
        <w:widowControl w:val="0"/>
        <w:pBdr>
          <w:top w:val="nil"/>
          <w:left w:val="nil"/>
          <w:bottom w:val="nil"/>
          <w:right w:val="nil"/>
          <w:between w:val="nil"/>
        </w:pBdr>
        <w:spacing w:line="240" w:lineRule="auto"/>
        <w:ind w:left="264" w:hanging="264"/>
        <w:rPr>
          <w:ins w:id="578" w:author="Authors" w:date="2024-04-25T10:59:00Z"/>
        </w:rPr>
      </w:pPr>
      <w:ins w:id="579" w:author="Authors" w:date="2024-04-25T10:59:00Z">
        <w:r>
          <w:fldChar w:fldCharType="begin"/>
        </w:r>
        <w:r>
          <w:instrText xml:space="preserve"> HYPERLINK "https://www.zotero.org/google-docs/?eB7B2S" \h </w:instrText>
        </w:r>
        <w:r>
          <w:fldChar w:fldCharType="separate"/>
        </w:r>
        <w:r w:rsidR="00BD468D">
          <w:t>19</w:t>
        </w:r>
        <w:r w:rsidR="00BD468D">
          <w:tab/>
          <w:t xml:space="preserve">Thar C-M, Jackson R, Swinburn B, </w:t>
        </w:r>
        <w:proofErr w:type="spellStart"/>
        <w:r w:rsidR="00BD468D">
          <w:t>Mhurchu</w:t>
        </w:r>
        <w:proofErr w:type="spellEnd"/>
        <w:r w:rsidR="00BD468D">
          <w:t xml:space="preserve"> CN. A review of the uses and reliability of food balance sheets in health research. </w:t>
        </w:r>
        <w:r>
          <w:fldChar w:fldCharType="end"/>
        </w:r>
        <w:r>
          <w:fldChar w:fldCharType="begin"/>
        </w:r>
        <w:r>
          <w:instrText xml:space="preserve"> HYPERLIN</w:instrText>
        </w:r>
        <w:r>
          <w:instrText xml:space="preserve">K "https://www.zotero.org/google-docs/?eB7B2S" \h </w:instrText>
        </w:r>
        <w:r>
          <w:fldChar w:fldCharType="separate"/>
        </w:r>
        <w:proofErr w:type="spellStart"/>
        <w:r w:rsidR="00BD468D">
          <w:rPr>
            <w:i/>
          </w:rPr>
          <w:t>Nutr</w:t>
        </w:r>
        <w:proofErr w:type="spellEnd"/>
        <w:r w:rsidR="00BD468D">
          <w:rPr>
            <w:i/>
          </w:rPr>
          <w:t xml:space="preserve"> Rev</w:t>
        </w:r>
        <w:r>
          <w:rPr>
            <w:i/>
          </w:rPr>
          <w:fldChar w:fldCharType="end"/>
        </w:r>
        <w:r>
          <w:fldChar w:fldCharType="begin"/>
        </w:r>
        <w:r>
          <w:instrText xml:space="preserve"> HYPERLINK "https://www.zotero.org/google-docs/?eB7B2S" \h </w:instrText>
        </w:r>
        <w:r>
          <w:fldChar w:fldCharType="separate"/>
        </w:r>
        <w:r w:rsidR="00BD468D">
          <w:t xml:space="preserve"> 2020; </w:t>
        </w:r>
        <w:r>
          <w:fldChar w:fldCharType="end"/>
        </w:r>
        <w:r>
          <w:fldChar w:fldCharType="begin"/>
        </w:r>
        <w:r>
          <w:instrText xml:space="preserve"> HYPERLINK "https://www.zotero.org/google-docs/?eB7B2S" \h </w:instrText>
        </w:r>
        <w:r>
          <w:fldChar w:fldCharType="separate"/>
        </w:r>
        <w:r w:rsidR="00BD468D">
          <w:rPr>
            <w:b/>
          </w:rPr>
          <w:t>78</w:t>
        </w:r>
        <w:r>
          <w:rPr>
            <w:b/>
          </w:rPr>
          <w:fldChar w:fldCharType="end"/>
        </w:r>
        <w:r>
          <w:fldChar w:fldCharType="begin"/>
        </w:r>
        <w:r>
          <w:instrText xml:space="preserve"> HYPERLINK "https://www.zotero.org/google-docs/?eB7B2S" \h </w:instrText>
        </w:r>
        <w:r>
          <w:fldChar w:fldCharType="separate"/>
        </w:r>
        <w:r w:rsidR="00BD468D">
          <w:t>: 989–1000.</w:t>
        </w:r>
        <w:r>
          <w:fldChar w:fldCharType="end"/>
        </w:r>
      </w:ins>
    </w:p>
    <w:p w14:paraId="3B8E0C8A" w14:textId="77777777" w:rsidR="00F903CB" w:rsidRDefault="00D9225D">
      <w:pPr>
        <w:widowControl w:val="0"/>
        <w:pBdr>
          <w:top w:val="nil"/>
          <w:left w:val="nil"/>
          <w:bottom w:val="nil"/>
          <w:right w:val="nil"/>
          <w:between w:val="nil"/>
        </w:pBdr>
        <w:spacing w:line="240" w:lineRule="auto"/>
        <w:ind w:left="264" w:hanging="264"/>
        <w:rPr>
          <w:ins w:id="580" w:author="Authors" w:date="2024-04-25T10:59:00Z"/>
        </w:rPr>
      </w:pPr>
      <w:ins w:id="581" w:author="Authors" w:date="2024-04-25T10:59:00Z">
        <w:r>
          <w:fldChar w:fldCharType="begin"/>
        </w:r>
        <w:r>
          <w:instrText xml:space="preserve"> HYPERLINK "https://www.zotero.org/google-docs/?eB7B2S" \h </w:instrText>
        </w:r>
        <w:r>
          <w:fldChar w:fldCharType="separate"/>
        </w:r>
        <w:r w:rsidR="00BD468D">
          <w:t>20</w:t>
        </w:r>
        <w:r w:rsidR="00BD468D">
          <w:tab/>
          <w:t>Global Dietary Database. 2020. https://www.globaldietarydatabase.org/ (accessed Feb 14, 2022).</w:t>
        </w:r>
        <w:r>
          <w:fldChar w:fldCharType="end"/>
        </w:r>
      </w:ins>
    </w:p>
    <w:p w14:paraId="5383D58C" w14:textId="77777777" w:rsidR="00F903CB" w:rsidRDefault="00D9225D">
      <w:pPr>
        <w:widowControl w:val="0"/>
        <w:pBdr>
          <w:top w:val="nil"/>
          <w:left w:val="nil"/>
          <w:bottom w:val="nil"/>
          <w:right w:val="nil"/>
          <w:between w:val="nil"/>
        </w:pBdr>
        <w:spacing w:line="240" w:lineRule="auto"/>
        <w:ind w:left="264" w:hanging="264"/>
        <w:rPr>
          <w:ins w:id="582" w:author="Authors" w:date="2024-04-25T10:59:00Z"/>
        </w:rPr>
      </w:pPr>
      <w:ins w:id="583" w:author="Authors" w:date="2024-04-25T10:59:00Z">
        <w:r>
          <w:fldChar w:fldCharType="begin"/>
        </w:r>
        <w:r>
          <w:instrText xml:space="preserve"> HYPERLINK "https://www.zotero.org/google-docs/?eB7B2S" \h </w:instrText>
        </w:r>
        <w:r>
          <w:fldChar w:fldCharType="separate"/>
        </w:r>
        <w:r w:rsidR="00BD468D">
          <w:t>21</w:t>
        </w:r>
        <w:r w:rsidR="00BD468D">
          <w:tab/>
        </w:r>
        <w:proofErr w:type="spellStart"/>
        <w:r w:rsidR="00BD468D">
          <w:t>Karageorgou</w:t>
        </w:r>
        <w:proofErr w:type="spellEnd"/>
        <w:r w:rsidR="00BD468D">
          <w:t xml:space="preserve"> D, Lara-Castor L, </w:t>
        </w:r>
        <w:proofErr w:type="spellStart"/>
        <w:r w:rsidR="00BD468D">
          <w:t>Leclercq</w:t>
        </w:r>
        <w:proofErr w:type="spellEnd"/>
        <w:r w:rsidR="00BD468D">
          <w:t xml:space="preserve"> C, </w:t>
        </w:r>
        <w:r>
          <w:fldChar w:fldCharType="end"/>
        </w:r>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"https://www.zotero.org/google-docs/?eB7B2S" \h </w:instrText>
        </w:r>
        <w:r>
          <w:fldChar w:fldCharType="separate"/>
        </w:r>
        <w:r w:rsidR="00BD468D">
          <w:t xml:space="preserve"> Harmonizing Dietary Datasets Around the World for Global Diet Monitoring: Methods from the Global Dietary Database and the Global Individual Food Consumption Data Tool (OR06-06-19). </w:t>
        </w:r>
        <w:r>
          <w:fldChar w:fldCharType="end"/>
        </w:r>
        <w:r>
          <w:fldChar w:fldCharType="begin"/>
        </w:r>
        <w:r>
          <w:instrText xml:space="preserve"> HYPERLINK "https://www.zotero.org/google-docs/?eB7B2S" \h </w:instrText>
        </w:r>
        <w:r>
          <w:fldChar w:fldCharType="separate"/>
        </w:r>
        <w:proofErr w:type="spellStart"/>
        <w:r w:rsidR="00BD468D">
          <w:rPr>
            <w:i/>
          </w:rPr>
          <w:t>Curr</w:t>
        </w:r>
        <w:proofErr w:type="spellEnd"/>
        <w:r w:rsidR="00BD468D">
          <w:rPr>
            <w:i/>
          </w:rPr>
          <w:t xml:space="preserve"> Dev </w:t>
        </w:r>
        <w:proofErr w:type="spellStart"/>
        <w:r w:rsidR="00BD468D">
          <w:rPr>
            <w:i/>
          </w:rPr>
          <w:t>Nutr</w:t>
        </w:r>
        <w:proofErr w:type="spellEnd"/>
        <w:r>
          <w:rPr>
            <w:i/>
          </w:rPr>
          <w:fldChar w:fldCharType="end"/>
        </w:r>
        <w:r>
          <w:fldChar w:fldCharType="begin"/>
        </w:r>
        <w:r>
          <w:instrText xml:space="preserve"> HYPERLINK "https://www.zotero.org/google-docs/?eB7B2S" \h </w:instrText>
        </w:r>
        <w:r>
          <w:fldChar w:fldCharType="separate"/>
        </w:r>
        <w:r w:rsidR="00BD468D">
          <w:t xml:space="preserve"> 2019; </w:t>
        </w:r>
        <w:r>
          <w:fldChar w:fldCharType="end"/>
        </w:r>
        <w:r>
          <w:fldChar w:fldCharType="begin"/>
        </w:r>
        <w:r>
          <w:instrText xml:space="preserve"> HYPERLINK "https://www.zotero.org/google-docs/?eB7B2S" \h </w:instrText>
        </w:r>
        <w:r>
          <w:fldChar w:fldCharType="separate"/>
        </w:r>
        <w:r w:rsidR="00BD468D">
          <w:rPr>
            <w:b/>
          </w:rPr>
          <w:t>3</w:t>
        </w:r>
        <w:r>
          <w:rPr>
            <w:b/>
          </w:rPr>
          <w:fldChar w:fldCharType="end"/>
        </w:r>
        <w:r>
          <w:fldChar w:fldCharType="begin"/>
        </w:r>
        <w:r>
          <w:instrText xml:space="preserve"> HYPERLINK "https://www.zotero.org/google-docs/?eB7B2S" \h </w:instrText>
        </w:r>
        <w:r>
          <w:fldChar w:fldCharType="separate"/>
        </w:r>
        <w:r w:rsidR="00BD468D">
          <w:t>: 1510–1.</w:t>
        </w:r>
        <w:r>
          <w:fldChar w:fldCharType="end"/>
        </w:r>
      </w:ins>
    </w:p>
    <w:p w14:paraId="03A44211" w14:textId="77777777" w:rsidR="00F903CB" w:rsidRDefault="00D9225D">
      <w:pPr>
        <w:widowControl w:val="0"/>
        <w:pBdr>
          <w:top w:val="nil"/>
          <w:left w:val="nil"/>
          <w:bottom w:val="nil"/>
          <w:right w:val="nil"/>
          <w:between w:val="nil"/>
        </w:pBdr>
        <w:spacing w:line="240" w:lineRule="auto"/>
        <w:ind w:left="264" w:hanging="264"/>
      </w:pPr>
      <w:ins w:id="584" w:author="Authors" w:date="2024-04-25T10:59:00Z">
        <w:r>
          <w:fldChar w:fldCharType="begin"/>
        </w:r>
        <w:r>
          <w:instrText xml:space="preserve"> HYPERLINK "https://www.zotero.org/google-docs/?eB7B2S" \h </w:instrText>
        </w:r>
        <w:r>
          <w:fldChar w:fldCharType="separate"/>
        </w:r>
        <w:r w:rsidR="00BD468D">
          <w:t>22</w:t>
        </w:r>
        <w:r w:rsidR="00BD468D">
          <w:tab/>
          <w:t xml:space="preserve">Miller V, Singh GM, </w:t>
        </w:r>
        <w:proofErr w:type="spellStart"/>
        <w:r w:rsidR="00BD468D">
          <w:t>Onopa</w:t>
        </w:r>
        <w:proofErr w:type="spellEnd"/>
        <w:r w:rsidR="00BD468D">
          <w:t xml:space="preserve"> J, </w:t>
        </w:r>
        <w:r>
          <w:fldChar w:fldCharType="end"/>
        </w:r>
      </w:ins>
      <w:hyperlink r:id="rId59">
        <w:r w:rsidR="00BD468D">
          <w:rPr>
            <w:i/>
          </w:rPr>
          <w:t>et al.</w:t>
        </w:r>
      </w:hyperlink>
      <w:hyperlink r:id="rId60">
        <w:r w:rsidR="00BD468D">
          <w:t xml:space="preserve"> Global Dietary Database 2017: data availability and gaps on 54 major foods, beverages and nutrients among 5.6 million children and adults from 1220 surveys worldwide. </w:t>
        </w:r>
      </w:hyperlink>
      <w:hyperlink r:id="rId61">
        <w:r w:rsidR="00BD468D">
          <w:rPr>
            <w:i/>
          </w:rPr>
          <w:t>BMJ Glob Health</w:t>
        </w:r>
      </w:hyperlink>
      <w:hyperlink r:id="rId62">
        <w:r w:rsidR="00BD468D">
          <w:t xml:space="preserve"> 2021; </w:t>
        </w:r>
      </w:hyperlink>
      <w:hyperlink r:id="rId63">
        <w:r w:rsidR="00BD468D">
          <w:rPr>
            <w:b/>
          </w:rPr>
          <w:t>6</w:t>
        </w:r>
      </w:hyperlink>
      <w:hyperlink r:id="rId64">
        <w:r w:rsidR="00BD468D">
          <w:t>: e003585.</w:t>
        </w:r>
      </w:hyperlink>
    </w:p>
    <w:p w14:paraId="663DE01C" w14:textId="77777777" w:rsidR="00957831" w:rsidRDefault="00D9225D">
      <w:pPr>
        <w:widowControl w:val="0"/>
        <w:pBdr>
          <w:top w:val="nil"/>
          <w:left w:val="nil"/>
          <w:bottom w:val="nil"/>
          <w:right w:val="nil"/>
          <w:between w:val="nil"/>
        </w:pBdr>
        <w:spacing w:line="240" w:lineRule="auto"/>
        <w:ind w:left="264" w:hanging="264"/>
        <w:rPr>
          <w:del w:id="585" w:author="Authors" w:date="2024-04-25T10:59:00Z"/>
        </w:rPr>
      </w:pPr>
      <w:r>
        <w:fldChar w:fldCharType="begin"/>
      </w:r>
      <w:r>
        <w:instrText xml:space="preserve"> HYPERLINK "https://www.zotero.org/google-docs/?eB7B2S" \h </w:instrText>
      </w:r>
      <w:r>
        <w:fldChar w:fldCharType="separate"/>
      </w:r>
      <w:del w:id="586" w:author="Authors" w:date="2024-04-25T10:59:00Z">
        <w:r>
          <w:delText>21</w:delText>
        </w:r>
      </w:del>
      <w:ins w:id="587" w:author="Authors" w:date="2024-04-25T10:59:00Z">
        <w:r w:rsidR="00BD468D">
          <w:t>23</w:t>
        </w:r>
      </w:ins>
      <w:r w:rsidR="00BD468D">
        <w:tab/>
      </w:r>
      <w:proofErr w:type="spellStart"/>
      <w:r w:rsidR="00BD468D">
        <w:t>Passarelli</w:t>
      </w:r>
      <w:proofErr w:type="spellEnd"/>
      <w:r w:rsidR="00BD468D">
        <w:t xml:space="preserve"> S, Free CM, Allen LH, </w:t>
      </w:r>
      <w:r>
        <w:fldChar w:fldCharType="end"/>
      </w:r>
      <w:hyperlink r:id="rId65">
        <w:r w:rsidR="00BD468D">
          <w:rPr>
            <w:i/>
          </w:rPr>
          <w:t>et al.</w:t>
        </w:r>
      </w:hyperlink>
      <w:hyperlink r:id="rId66">
        <w:r w:rsidR="00BD468D">
          <w:t xml:space="preserve"> Estimating national and subnational nutrient intake distributions of global diets. </w:t>
        </w:r>
      </w:hyperlink>
      <w:hyperlink r:id="rId67">
        <w:r w:rsidR="00BD468D">
          <w:rPr>
            <w:i/>
          </w:rPr>
          <w:t xml:space="preserve">Am J </w:t>
        </w:r>
        <w:proofErr w:type="spellStart"/>
        <w:r w:rsidR="00BD468D">
          <w:rPr>
            <w:i/>
          </w:rPr>
          <w:t>Clin</w:t>
        </w:r>
        <w:proofErr w:type="spellEnd"/>
        <w:r w:rsidR="00BD468D">
          <w:rPr>
            <w:i/>
          </w:rPr>
          <w:t xml:space="preserve"> </w:t>
        </w:r>
        <w:proofErr w:type="spellStart"/>
        <w:r w:rsidR="00BD468D">
          <w:rPr>
            <w:i/>
          </w:rPr>
          <w:t>Nutr</w:t>
        </w:r>
        <w:proofErr w:type="spellEnd"/>
      </w:hyperlink>
      <w:r>
        <w:fldChar w:fldCharType="begin"/>
      </w:r>
      <w:r>
        <w:instrText xml:space="preserve"> HYPERLINK "https://www.zotero.org/google-docs/?eB7B2S" \h </w:instrText>
      </w:r>
      <w:r>
        <w:fldChar w:fldCharType="separate"/>
      </w:r>
      <w:r w:rsidR="00BD468D">
        <w:t xml:space="preserve"> 2022; </w:t>
      </w:r>
      <w:del w:id="588" w:author="Authors" w:date="2024-04-25T10:59:00Z">
        <w:r>
          <w:delText>: nqac108.</w:delText>
        </w:r>
      </w:del>
      <w:r>
        <w:fldChar w:fldCharType="end"/>
      </w:r>
    </w:p>
    <w:p w14:paraId="102EBBE8" w14:textId="77777777" w:rsidR="00957831" w:rsidRDefault="00D9225D">
      <w:pPr>
        <w:widowControl w:val="0"/>
        <w:pBdr>
          <w:top w:val="nil"/>
          <w:left w:val="nil"/>
          <w:bottom w:val="nil"/>
          <w:right w:val="nil"/>
          <w:between w:val="nil"/>
        </w:pBdr>
        <w:spacing w:line="240" w:lineRule="auto"/>
        <w:ind w:left="264" w:hanging="264"/>
        <w:rPr>
          <w:del w:id="589" w:author="Authors" w:date="2024-04-25T10:59:00Z"/>
        </w:rPr>
      </w:pPr>
      <w:r>
        <w:fldChar w:fldCharType="begin"/>
      </w:r>
      <w:r>
        <w:instrText xml:space="preserve"> HYPERLINK "ht</w:instrText>
      </w:r>
      <w:r>
        <w:instrText xml:space="preserve">tps://www.zotero.org/google-docs/?eB7B2S" \h </w:instrText>
      </w:r>
      <w:r>
        <w:fldChar w:fldCharType="separate"/>
      </w:r>
      <w:del w:id="590" w:author="Authors" w:date="2024-04-25T10:59:00Z">
        <w:r>
          <w:delText>22</w:delText>
        </w:r>
        <w:r>
          <w:tab/>
        </w:r>
        <w:r>
          <w:delText>Institute of Medicine. Prevention of Micronutrient Deficiencies: Tools for Policymakers and Public Health Workers. Washington, D.C.: National Academies Press, 1998 DOI:10.17226/5962.</w:delText>
        </w:r>
      </w:del>
      <w:ins w:id="591" w:author="Authors" w:date="2024-04-25T10:59:00Z">
        <w:r w:rsidR="00BD468D">
          <w:rPr>
            <w:b/>
          </w:rPr>
          <w:t>116</w:t>
        </w:r>
      </w:ins>
      <w:r>
        <w:rPr>
          <w:b/>
          <w:rPrChange w:id="592" w:author="Authors" w:date="2024-04-25T10:59:00Z">
            <w:rPr/>
          </w:rPrChange>
        </w:rPr>
        <w:fldChar w:fldCharType="end"/>
      </w:r>
    </w:p>
    <w:p w14:paraId="4F87305C" w14:textId="6BEB7524"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593" w:author="Authors" w:date="2024-04-25T10:59:00Z">
        <w:r>
          <w:delText>23</w:delText>
        </w:r>
        <w:r>
          <w:tab/>
          <w:delText>National</w:delText>
        </w:r>
        <w:r>
          <w:delText xml:space="preserve"> Research Council (US) Subcommittee on Criteria for Dietary Evaluation. Nutrient Adequacy: Assessment Using Food Consumption Surveys. Washington (DC): National Academies Press (US), 1986.</w:delText>
        </w:r>
      </w:del>
      <w:ins w:id="594" w:author="Authors" w:date="2024-04-25T10:59:00Z">
        <w:r w:rsidR="00BD468D">
          <w:t>: 551–60.</w:t>
        </w:r>
      </w:ins>
      <w:r>
        <w:fldChar w:fldCharType="end"/>
      </w:r>
    </w:p>
    <w:p w14:paraId="10571D61" w14:textId="77777777" w:rsidR="00F903CB" w:rsidRDefault="00D9225D">
      <w:pPr>
        <w:widowControl w:val="0"/>
        <w:pBdr>
          <w:top w:val="nil"/>
          <w:left w:val="nil"/>
          <w:bottom w:val="nil"/>
          <w:right w:val="nil"/>
          <w:between w:val="nil"/>
        </w:pBdr>
        <w:spacing w:line="240" w:lineRule="auto"/>
        <w:ind w:left="264" w:hanging="264"/>
      </w:pPr>
      <w:hyperlink r:id="rId68">
        <w:r w:rsidR="00BD468D">
          <w:t>24</w:t>
        </w:r>
        <w:r w:rsidR="00BD468D">
          <w:tab/>
          <w:t xml:space="preserve">Allen LH, </w:t>
        </w:r>
        <w:proofErr w:type="spellStart"/>
        <w:r w:rsidR="00BD468D">
          <w:t>Carriquiry</w:t>
        </w:r>
        <w:proofErr w:type="spellEnd"/>
        <w:r w:rsidR="00BD468D">
          <w:t xml:space="preserve"> AL, Murphy SP. Perspective: Proposed Harmonized Nutrient Reference Values for Populations. </w:t>
        </w:r>
      </w:hyperlink>
      <w:hyperlink r:id="rId69">
        <w:r w:rsidR="00BD468D">
          <w:rPr>
            <w:i/>
          </w:rPr>
          <w:t xml:space="preserve">Adv </w:t>
        </w:r>
        <w:proofErr w:type="spellStart"/>
        <w:r w:rsidR="00BD468D">
          <w:rPr>
            <w:i/>
          </w:rPr>
          <w:t>Nutr</w:t>
        </w:r>
        <w:proofErr w:type="spellEnd"/>
      </w:hyperlink>
      <w:hyperlink r:id="rId70">
        <w:r w:rsidR="00BD468D">
          <w:t xml:space="preserve"> 2020; </w:t>
        </w:r>
      </w:hyperlink>
      <w:hyperlink r:id="rId71">
        <w:r w:rsidR="00BD468D">
          <w:rPr>
            <w:b/>
          </w:rPr>
          <w:t>11</w:t>
        </w:r>
      </w:hyperlink>
      <w:hyperlink r:id="rId72">
        <w:r w:rsidR="00BD468D">
          <w:t>: 469–83.</w:t>
        </w:r>
      </w:hyperlink>
    </w:p>
    <w:p w14:paraId="790ED18D" w14:textId="42F9D951"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595" w:author="Authors" w:date="2024-04-25T10:59:00Z">
        <w:r>
          <w:delText>25</w:delText>
        </w:r>
        <w:r>
          <w:tab/>
          <w:delText>World Bank. Population, total. World Dev. Indic. 2020.</w:delText>
        </w:r>
      </w:del>
      <w:ins w:id="596" w:author="Authors" w:date="2024-04-25T10:59:00Z">
        <w:r w:rsidR="00BD468D">
          <w:t>25</w:t>
        </w:r>
        <w:r w:rsidR="00BD468D">
          <w:tab/>
          <w:t>National Research Council (US) Subcommittee on Criteria for Dietary Evaluation. Nutrient Adequacy: Assessment Using Food Consumption Surveys. Washington (DC): National Academies Press (US), 1986.</w:t>
        </w:r>
      </w:ins>
      <w:r>
        <w:fldChar w:fldCharType="end"/>
      </w:r>
    </w:p>
    <w:p w14:paraId="4889FAB8" w14:textId="0612E05B"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597" w:author="Authors" w:date="2024-04-25T10:59:00Z">
        <w:r>
          <w:delText>26</w:delText>
        </w:r>
        <w:r>
          <w:tab/>
          <w:delText>R Core Team. R: A Language and Environment for Statistical Computing. 2022. https://www.R-project.org/.</w:delText>
        </w:r>
      </w:del>
      <w:ins w:id="598" w:author="Authors" w:date="2024-04-25T10:59:00Z">
        <w:r w:rsidR="00BD468D">
          <w:t>26</w:t>
        </w:r>
        <w:r w:rsidR="00BD468D">
          <w:tab/>
          <w:t>World Bank. Population, total. World Dev. Indic. 2020.</w:t>
        </w:r>
      </w:ins>
      <w:r>
        <w:fldChar w:fldCharType="end"/>
      </w:r>
    </w:p>
    <w:p w14:paraId="70643F48" w14:textId="1D35B410" w:rsidR="00F903CB" w:rsidRDefault="00D9225D">
      <w:pPr>
        <w:widowControl w:val="0"/>
        <w:pBdr>
          <w:top w:val="nil"/>
          <w:left w:val="nil"/>
          <w:bottom w:val="nil"/>
          <w:right w:val="nil"/>
          <w:between w:val="nil"/>
        </w:pBdr>
        <w:spacing w:line="240" w:lineRule="auto"/>
        <w:ind w:left="264" w:hanging="264"/>
        <w:rPr>
          <w:ins w:id="599" w:author="Authors" w:date="2024-04-25T10:59:00Z"/>
        </w:rPr>
      </w:pPr>
      <w:r>
        <w:fldChar w:fldCharType="begin"/>
      </w:r>
      <w:r>
        <w:instrText xml:space="preserve"> HYPERLINK "https://www.zotero.org/google-docs/?eB7B2S" \h </w:instrText>
      </w:r>
      <w:r>
        <w:fldChar w:fldCharType="separate"/>
      </w:r>
      <w:del w:id="600" w:author="Authors" w:date="2024-04-25T10:59:00Z">
        <w:r>
          <w:delText>27</w:delText>
        </w:r>
        <w:r>
          <w:tab/>
          <w:delText>Karageorgou D, Lara-Cast</w:delText>
        </w:r>
        <w:r>
          <w:delText xml:space="preserve">or L, Leclercq C, </w:delText>
        </w:r>
      </w:del>
      <w:ins w:id="601" w:author="Authors" w:date="2024-04-25T10:59:00Z">
        <w:r w:rsidR="00BD468D">
          <w:t>27</w:t>
        </w:r>
        <w:r w:rsidR="00BD468D">
          <w:tab/>
          <w:t>R Core Team. R: A Language and Environment for Statistical Computing. 2022. https://www.R-project.org/.</w:t>
        </w:r>
      </w:ins>
      <w:r>
        <w:fldChar w:fldCharType="end"/>
      </w:r>
    </w:p>
    <w:p w14:paraId="50DC9036" w14:textId="5F11EDEC" w:rsidR="00F903CB" w:rsidRDefault="00D9225D">
      <w:pPr>
        <w:widowControl w:val="0"/>
        <w:pBdr>
          <w:top w:val="nil"/>
          <w:left w:val="nil"/>
          <w:bottom w:val="nil"/>
          <w:right w:val="nil"/>
          <w:between w:val="nil"/>
        </w:pBdr>
        <w:spacing w:line="240" w:lineRule="auto"/>
        <w:ind w:left="264" w:hanging="264"/>
        <w:rPr>
          <w:ins w:id="602" w:author="Authors" w:date="2024-04-25T10:59:00Z"/>
        </w:rPr>
      </w:pPr>
      <w:r>
        <w:fldChar w:fldCharType="begin"/>
      </w:r>
      <w:r>
        <w:instrText xml:space="preserve"> HYPERLINK "https://www.zotero.org/google-docs/?eB7B2S" \h </w:instrText>
      </w:r>
      <w:r>
        <w:fldChar w:fldCharType="separate"/>
      </w:r>
      <w:del w:id="603" w:author="Authors" w:date="2024-04-25T10:59:00Z">
        <w:r>
          <w:rPr>
            <w:i/>
          </w:rPr>
          <w:delText>et al.</w:delText>
        </w:r>
      </w:del>
      <w:ins w:id="604" w:author="Authors" w:date="2024-04-25T10:59:00Z">
        <w:r w:rsidR="00BD468D">
          <w:t>28</w:t>
        </w:r>
        <w:r w:rsidR="00BD468D">
          <w:tab/>
          <w:t xml:space="preserve">Lips P, van </w:t>
        </w:r>
        <w:proofErr w:type="spellStart"/>
        <w:r w:rsidR="00BD468D">
          <w:t>Schoor</w:t>
        </w:r>
        <w:proofErr w:type="spellEnd"/>
        <w:r w:rsidR="00BD468D">
          <w:t xml:space="preserve"> NM, de </w:t>
        </w:r>
        <w:proofErr w:type="spellStart"/>
        <w:r w:rsidR="00BD468D">
          <w:t>Jongh</w:t>
        </w:r>
        <w:proofErr w:type="spellEnd"/>
        <w:r w:rsidR="00BD468D">
          <w:t xml:space="preserve"> RT. Diet, sun, and lifestyle as determinants of vitamin D status. </w:t>
        </w:r>
      </w:ins>
      <w:r>
        <w:rPr>
          <w:rPrChange w:id="605" w:author="Authors" w:date="2024-04-25T10:59:00Z">
            <w:rPr>
              <w:i/>
            </w:rPr>
          </w:rPrChange>
        </w:rPr>
        <w:fldChar w:fldCharType="end"/>
      </w:r>
      <w:r>
        <w:fldChar w:fldCharType="begin"/>
      </w:r>
      <w:r>
        <w:instrText xml:space="preserve"> HYPERLINK "https://www.zotero.org/google-docs/?eB7B2S" \h </w:instrText>
      </w:r>
      <w:r>
        <w:fldChar w:fldCharType="separate"/>
      </w:r>
      <w:del w:id="606" w:author="Authors" w:date="2024-04-25T10:59:00Z">
        <w:r>
          <w:delText xml:space="preserve"> Harmonizing Dietary Datasets Around the World for Global Diet Monitoring: Methods from the Global Dietary D</w:delText>
        </w:r>
        <w:r>
          <w:delText xml:space="preserve">atabase and the Global Individual Food Consumption Data Tool (OR06-06-19). </w:delText>
        </w:r>
      </w:del>
      <w:ins w:id="607" w:author="Authors" w:date="2024-04-25T10:59:00Z">
        <w:r w:rsidR="00BD468D">
          <w:rPr>
            <w:i/>
          </w:rPr>
          <w:t xml:space="preserve">Ann N Y </w:t>
        </w:r>
        <w:proofErr w:type="spellStart"/>
        <w:r w:rsidR="00BD468D">
          <w:rPr>
            <w:i/>
          </w:rPr>
          <w:t>Acad</w:t>
        </w:r>
        <w:proofErr w:type="spellEnd"/>
        <w:r w:rsidR="00BD468D">
          <w:rPr>
            <w:i/>
          </w:rPr>
          <w:t xml:space="preserve"> Sci</w:t>
        </w:r>
      </w:ins>
      <w:r>
        <w:rPr>
          <w:i/>
          <w:rPrChange w:id="608" w:author="Authors" w:date="2024-04-25T10:59:00Z">
            <w:rPr/>
          </w:rPrChange>
        </w:rPr>
        <w:fldChar w:fldCharType="end"/>
      </w:r>
      <w:r>
        <w:fldChar w:fldCharType="begin"/>
      </w:r>
      <w:r>
        <w:instrText xml:space="preserve"> HYPERLINK "https://www.zotero.org/google-docs/?eB7B2S" \h </w:instrText>
      </w:r>
      <w:r>
        <w:fldChar w:fldCharType="separate"/>
      </w:r>
      <w:del w:id="609" w:author="Authors" w:date="2024-04-25T10:59:00Z">
        <w:r>
          <w:rPr>
            <w:i/>
          </w:rPr>
          <w:delText>Curr Dev Nutr</w:delText>
        </w:r>
      </w:del>
      <w:ins w:id="610" w:author="Authors" w:date="2024-04-25T10:59:00Z">
        <w:r w:rsidR="00BD468D">
          <w:t xml:space="preserve"> 2014; </w:t>
        </w:r>
      </w:ins>
      <w:r>
        <w:rPr>
          <w:rPrChange w:id="611" w:author="Authors" w:date="2024-04-25T10:59:00Z">
            <w:rPr>
              <w:i/>
            </w:rPr>
          </w:rPrChange>
        </w:rPr>
        <w:fldChar w:fldCharType="end"/>
      </w:r>
      <w:r>
        <w:fldChar w:fldCharType="begin"/>
      </w:r>
      <w:r>
        <w:instrText xml:space="preserve"> HYPERLINK "https://www.zotero.org/google-docs/?eB7B2S" \h </w:instrText>
      </w:r>
      <w:r>
        <w:fldChar w:fldCharType="separate"/>
      </w:r>
      <w:del w:id="612" w:author="Authors" w:date="2024-04-25T10:59:00Z">
        <w:r>
          <w:delText xml:space="preserve"> 2019; </w:delText>
        </w:r>
      </w:del>
      <w:ins w:id="613" w:author="Authors" w:date="2024-04-25T10:59:00Z">
        <w:r w:rsidR="00BD468D">
          <w:rPr>
            <w:b/>
          </w:rPr>
          <w:t>1317</w:t>
        </w:r>
      </w:ins>
      <w:r>
        <w:rPr>
          <w:b/>
          <w:rPrChange w:id="614" w:author="Authors" w:date="2024-04-25T10:59:00Z">
            <w:rPr/>
          </w:rPrChange>
        </w:rPr>
        <w:fldChar w:fldCharType="end"/>
      </w:r>
      <w:r>
        <w:fldChar w:fldCharType="begin"/>
      </w:r>
      <w:r>
        <w:instrText xml:space="preserve"> HYPERLINK "https://www.zo</w:instrText>
      </w:r>
      <w:r>
        <w:instrText xml:space="preserve">tero.org/google-docs/?eB7B2S" \h </w:instrText>
      </w:r>
      <w:r>
        <w:fldChar w:fldCharType="separate"/>
      </w:r>
      <w:del w:id="615" w:author="Authors" w:date="2024-04-25T10:59:00Z">
        <w:r>
          <w:rPr>
            <w:b/>
          </w:rPr>
          <w:delText>3</w:delText>
        </w:r>
      </w:del>
      <w:ins w:id="616" w:author="Authors" w:date="2024-04-25T10:59:00Z">
        <w:r w:rsidR="00BD468D">
          <w:t>: 92–8.</w:t>
        </w:r>
      </w:ins>
      <w:r>
        <w:rPr>
          <w:rPrChange w:id="617" w:author="Authors" w:date="2024-04-25T10:59:00Z">
            <w:rPr>
              <w:b/>
            </w:rPr>
          </w:rPrChange>
        </w:rPr>
        <w:fldChar w:fldCharType="end"/>
      </w:r>
    </w:p>
    <w:p w14:paraId="3895468D" w14:textId="4DE16687"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618" w:author="Authors" w:date="2024-04-25T10:59:00Z">
        <w:r>
          <w:delText>: nzz039.OR06-06-19.</w:delText>
        </w:r>
      </w:del>
      <w:ins w:id="619" w:author="Authors" w:date="2024-04-25T10:59:00Z">
        <w:r w:rsidR="00BD468D">
          <w:t>29</w:t>
        </w:r>
        <w:r w:rsidR="00BD468D">
          <w:tab/>
          <w:t>IOM. Dietary Reference Intakes for Water, Potassium, Sodium, Chloride, and Sulfate. Washington, D.C.: National Academies Press, 2005 DOI:10.17226/10925.</w:t>
        </w:r>
      </w:ins>
      <w:r>
        <w:fldChar w:fldCharType="end"/>
      </w:r>
    </w:p>
    <w:p w14:paraId="51C06E61" w14:textId="5B27232E" w:rsidR="00F903CB" w:rsidRDefault="00D9225D">
      <w:pPr>
        <w:widowControl w:val="0"/>
        <w:pBdr>
          <w:top w:val="nil"/>
          <w:left w:val="nil"/>
          <w:bottom w:val="nil"/>
          <w:right w:val="nil"/>
          <w:between w:val="nil"/>
        </w:pBdr>
        <w:spacing w:line="240" w:lineRule="auto"/>
        <w:ind w:left="264" w:hanging="264"/>
        <w:rPr>
          <w:ins w:id="620" w:author="Authors" w:date="2024-04-25T10:59:00Z"/>
        </w:rPr>
      </w:pPr>
      <w:r>
        <w:fldChar w:fldCharType="begin"/>
      </w:r>
      <w:r>
        <w:instrText xml:space="preserve"> HYPERLINK "https://www.zotero.org/google-docs/?eB7B2S" \h </w:instrText>
      </w:r>
      <w:r>
        <w:fldChar w:fldCharType="separate"/>
      </w:r>
      <w:del w:id="621" w:author="Authors" w:date="2024-04-25T10:59:00Z">
        <w:r>
          <w:delText>28</w:delText>
        </w:r>
        <w:r>
          <w:tab/>
          <w:delText xml:space="preserve">Free CM, Passarelli S, Allen LH, </w:delText>
        </w:r>
      </w:del>
      <w:ins w:id="622" w:author="Authors" w:date="2024-04-25T10:59:00Z">
        <w:r w:rsidR="00BD468D">
          <w:t>30</w:t>
        </w:r>
        <w:r w:rsidR="00BD468D">
          <w:tab/>
          <w:t>WHO. Calcium and Magnesium in Drinking‐water: Public Health Significance. Geneva: World Health Organization, 2009 http://www.tandfonline.com/doi/abs/10.1080/00207230903208415 (accessed April 24, 2024).</w:t>
        </w:r>
      </w:ins>
      <w:r>
        <w:fldChar w:fldCharType="end"/>
      </w:r>
    </w:p>
    <w:p w14:paraId="5E57734D" w14:textId="77777777" w:rsidR="00F903CB" w:rsidRDefault="00D9225D">
      <w:pPr>
        <w:widowControl w:val="0"/>
        <w:pBdr>
          <w:top w:val="nil"/>
          <w:left w:val="nil"/>
          <w:bottom w:val="nil"/>
          <w:right w:val="nil"/>
          <w:between w:val="nil"/>
        </w:pBdr>
        <w:spacing w:line="240" w:lineRule="auto"/>
        <w:ind w:left="264" w:hanging="264"/>
      </w:pPr>
      <w:ins w:id="623" w:author="Authors" w:date="2024-04-25T10:59:00Z">
        <w:r>
          <w:fldChar w:fldCharType="begin"/>
        </w:r>
        <w:r>
          <w:instrText xml:space="preserve"> HYPERLINK "https://www.zotero.org/google-docs/?eB7B2S" \h </w:instrText>
        </w:r>
        <w:r>
          <w:fldChar w:fldCharType="separate"/>
        </w:r>
        <w:r w:rsidR="00BD468D">
          <w:t>31</w:t>
        </w:r>
        <w:r w:rsidR="00BD468D">
          <w:tab/>
          <w:t xml:space="preserve">Free CM, Passarelli S, Allen LH, </w:t>
        </w:r>
        <w:r>
          <w:fldChar w:fldCharType="end"/>
        </w:r>
      </w:ins>
      <w:hyperlink r:id="rId73">
        <w:r w:rsidR="00BD468D">
          <w:rPr>
            <w:i/>
          </w:rPr>
          <w:t>et al.</w:t>
        </w:r>
      </w:hyperlink>
      <w:hyperlink r:id="rId74">
        <w:r w:rsidR="00BD468D">
          <w:t xml:space="preserve"> nutriR: Nutritional intake functions for R. 2022. https://github.com/cfree14/nutriR.</w:t>
        </w:r>
      </w:hyperlink>
    </w:p>
    <w:p w14:paraId="5BEF38AC" w14:textId="077D8943"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624" w:author="Authors" w:date="2024-04-25T10:59:00Z">
        <w:r>
          <w:delText>29</w:delText>
        </w:r>
      </w:del>
      <w:ins w:id="625" w:author="Authors" w:date="2024-04-25T10:59:00Z">
        <w:r w:rsidR="00BD468D">
          <w:t>32</w:t>
        </w:r>
      </w:ins>
      <w:r w:rsidR="00BD468D">
        <w:tab/>
        <w:t xml:space="preserve">Renwick AG, Flynn A, Fletcher RJ, Müller DJG, </w:t>
      </w:r>
      <w:proofErr w:type="spellStart"/>
      <w:r w:rsidR="00BD468D">
        <w:t>Tuijtelaars</w:t>
      </w:r>
      <w:proofErr w:type="spellEnd"/>
      <w:r w:rsidR="00BD468D">
        <w:t xml:space="preserve"> S, </w:t>
      </w:r>
      <w:proofErr w:type="spellStart"/>
      <w:r w:rsidR="00BD468D">
        <w:t>Verhagen</w:t>
      </w:r>
      <w:proofErr w:type="spellEnd"/>
      <w:r w:rsidR="00BD468D">
        <w:t xml:space="preserve"> H. Risk-benefit analysis of micronutrients. </w:t>
      </w:r>
      <w:r>
        <w:fldChar w:fldCharType="end"/>
      </w:r>
      <w:hyperlink r:id="rId75">
        <w:r w:rsidR="00BD468D">
          <w:rPr>
            <w:i/>
          </w:rPr>
          <w:t xml:space="preserve">Food </w:t>
        </w:r>
        <w:proofErr w:type="spellStart"/>
        <w:r w:rsidR="00BD468D">
          <w:rPr>
            <w:i/>
          </w:rPr>
          <w:t>Chem</w:t>
        </w:r>
        <w:proofErr w:type="spellEnd"/>
        <w:r w:rsidR="00BD468D">
          <w:rPr>
            <w:i/>
          </w:rPr>
          <w:t xml:space="preserve"> </w:t>
        </w:r>
        <w:proofErr w:type="spellStart"/>
        <w:r w:rsidR="00BD468D">
          <w:rPr>
            <w:i/>
          </w:rPr>
          <w:t>Toxicol</w:t>
        </w:r>
        <w:proofErr w:type="spellEnd"/>
        <w:r w:rsidR="00BD468D">
          <w:rPr>
            <w:i/>
          </w:rPr>
          <w:t xml:space="preserve"> </w:t>
        </w:r>
        <w:proofErr w:type="spellStart"/>
        <w:r w:rsidR="00BD468D">
          <w:rPr>
            <w:i/>
          </w:rPr>
          <w:t>Int</w:t>
        </w:r>
        <w:proofErr w:type="spellEnd"/>
        <w:r w:rsidR="00BD468D">
          <w:rPr>
            <w:i/>
          </w:rPr>
          <w:t xml:space="preserve"> J </w:t>
        </w:r>
        <w:proofErr w:type="spellStart"/>
        <w:r w:rsidR="00BD468D">
          <w:rPr>
            <w:i/>
          </w:rPr>
          <w:t>Publ</w:t>
        </w:r>
        <w:proofErr w:type="spellEnd"/>
        <w:r w:rsidR="00BD468D">
          <w:rPr>
            <w:i/>
          </w:rPr>
          <w:t xml:space="preserve"> Br </w:t>
        </w:r>
        <w:proofErr w:type="spellStart"/>
        <w:r w:rsidR="00BD468D">
          <w:rPr>
            <w:i/>
          </w:rPr>
          <w:t>Ind</w:t>
        </w:r>
        <w:proofErr w:type="spellEnd"/>
        <w:r w:rsidR="00BD468D">
          <w:rPr>
            <w:i/>
          </w:rPr>
          <w:t xml:space="preserve"> </w:t>
        </w:r>
        <w:proofErr w:type="spellStart"/>
        <w:r w:rsidR="00BD468D">
          <w:rPr>
            <w:i/>
          </w:rPr>
          <w:t>Biol</w:t>
        </w:r>
        <w:proofErr w:type="spellEnd"/>
        <w:r w:rsidR="00BD468D">
          <w:rPr>
            <w:i/>
          </w:rPr>
          <w:t xml:space="preserve"> Res </w:t>
        </w:r>
        <w:proofErr w:type="spellStart"/>
        <w:r w:rsidR="00BD468D">
          <w:rPr>
            <w:i/>
          </w:rPr>
          <w:t>Assoc</w:t>
        </w:r>
        <w:proofErr w:type="spellEnd"/>
      </w:hyperlink>
      <w:hyperlink r:id="rId76">
        <w:r w:rsidR="00BD468D">
          <w:t xml:space="preserve"> 2004; </w:t>
        </w:r>
      </w:hyperlink>
      <w:hyperlink r:id="rId77">
        <w:r w:rsidR="00BD468D">
          <w:rPr>
            <w:b/>
          </w:rPr>
          <w:t>42</w:t>
        </w:r>
      </w:hyperlink>
      <w:hyperlink r:id="rId78">
        <w:r w:rsidR="00BD468D">
          <w:t>: 1903–22.</w:t>
        </w:r>
      </w:hyperlink>
    </w:p>
    <w:p w14:paraId="035E0750" w14:textId="760771E1"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626" w:author="Authors" w:date="2024-04-25T10:59:00Z">
        <w:r>
          <w:delText>30</w:delText>
        </w:r>
      </w:del>
      <w:ins w:id="627" w:author="Authors" w:date="2024-04-25T10:59:00Z">
        <w:r w:rsidR="00BD468D">
          <w:t>33</w:t>
        </w:r>
      </w:ins>
      <w:r w:rsidR="00BD468D">
        <w:tab/>
        <w:t xml:space="preserve">Miller LV, Krebs NF, </w:t>
      </w:r>
      <w:proofErr w:type="spellStart"/>
      <w:r w:rsidR="00BD468D">
        <w:t>Hambidge</w:t>
      </w:r>
      <w:proofErr w:type="spellEnd"/>
      <w:r w:rsidR="00BD468D">
        <w:t xml:space="preserve"> KM. A Mathematical Model of Zinc Absorption in Humans As a Function of Dietary Zinc and Phytate. </w:t>
      </w:r>
      <w:r>
        <w:fldChar w:fldCharType="end"/>
      </w:r>
      <w:hyperlink r:id="rId79">
        <w:r w:rsidR="00BD468D">
          <w:rPr>
            <w:i/>
          </w:rPr>
          <w:t xml:space="preserve">J </w:t>
        </w:r>
        <w:proofErr w:type="spellStart"/>
        <w:r w:rsidR="00BD468D">
          <w:rPr>
            <w:i/>
          </w:rPr>
          <w:t>Nutr</w:t>
        </w:r>
        <w:proofErr w:type="spellEnd"/>
      </w:hyperlink>
      <w:hyperlink r:id="rId80">
        <w:r w:rsidR="00BD468D">
          <w:t xml:space="preserve"> 2007; </w:t>
        </w:r>
      </w:hyperlink>
      <w:hyperlink r:id="rId81">
        <w:r w:rsidR="00BD468D">
          <w:rPr>
            <w:b/>
          </w:rPr>
          <w:t>137</w:t>
        </w:r>
      </w:hyperlink>
      <w:hyperlink r:id="rId82">
        <w:r w:rsidR="00BD468D">
          <w:t>: 135–41.</w:t>
        </w:r>
      </w:hyperlink>
    </w:p>
    <w:p w14:paraId="494B3FF5" w14:textId="16A8BAD4" w:rsidR="00F903CB" w:rsidRDefault="00D9225D">
      <w:pPr>
        <w:widowControl w:val="0"/>
        <w:pBdr>
          <w:top w:val="nil"/>
          <w:left w:val="nil"/>
          <w:bottom w:val="nil"/>
          <w:right w:val="nil"/>
          <w:between w:val="nil"/>
        </w:pBdr>
        <w:spacing w:line="240" w:lineRule="auto"/>
        <w:ind w:left="264" w:hanging="264"/>
      </w:pPr>
      <w:r>
        <w:fldChar w:fldCharType="begin"/>
      </w:r>
      <w:r>
        <w:instrText xml:space="preserve"> HYPERLINK "https://www.zotero.org/google-docs/?eB7B2S" \h </w:instrText>
      </w:r>
      <w:r>
        <w:fldChar w:fldCharType="separate"/>
      </w:r>
      <w:del w:id="628" w:author="Authors" w:date="2024-04-25T10:59:00Z">
        <w:r>
          <w:delText>31</w:delText>
        </w:r>
      </w:del>
      <w:ins w:id="629" w:author="Authors" w:date="2024-04-25T10:59:00Z">
        <w:r w:rsidR="00BD468D">
          <w:t>34</w:t>
        </w:r>
      </w:ins>
      <w:r w:rsidR="00BD468D">
        <w:tab/>
        <w:t xml:space="preserve">Hurrell RF, Reddy MB, </w:t>
      </w:r>
      <w:proofErr w:type="spellStart"/>
      <w:r w:rsidR="00BD468D">
        <w:t>Juillerat</w:t>
      </w:r>
      <w:proofErr w:type="spellEnd"/>
      <w:r w:rsidR="00BD468D">
        <w:t xml:space="preserve"> M, Cook JD. Meat Protein Fractions Enhance Nonheme Iron Absorption in Humans. </w:t>
      </w:r>
      <w:r>
        <w:fldChar w:fldCharType="end"/>
      </w:r>
      <w:hyperlink r:id="rId83">
        <w:r w:rsidR="00BD468D">
          <w:rPr>
            <w:i/>
          </w:rPr>
          <w:t xml:space="preserve">J </w:t>
        </w:r>
        <w:proofErr w:type="spellStart"/>
        <w:r w:rsidR="00BD468D">
          <w:rPr>
            <w:i/>
          </w:rPr>
          <w:t>Nutr</w:t>
        </w:r>
        <w:proofErr w:type="spellEnd"/>
      </w:hyperlink>
      <w:hyperlink r:id="rId84">
        <w:r w:rsidR="00BD468D">
          <w:t xml:space="preserve"> 2006; </w:t>
        </w:r>
      </w:hyperlink>
      <w:hyperlink r:id="rId85">
        <w:r w:rsidR="00BD468D">
          <w:rPr>
            <w:b/>
          </w:rPr>
          <w:t>136</w:t>
        </w:r>
      </w:hyperlink>
      <w:hyperlink r:id="rId86">
        <w:r w:rsidR="00BD468D">
          <w:t>: 2808–12.</w:t>
        </w:r>
      </w:hyperlink>
    </w:p>
    <w:p w14:paraId="66E1872C" w14:textId="621414AE" w:rsidR="00F903CB" w:rsidRDefault="00D9225D">
      <w:pPr>
        <w:widowControl w:val="0"/>
        <w:pBdr>
          <w:top w:val="nil"/>
          <w:left w:val="nil"/>
          <w:bottom w:val="nil"/>
          <w:right w:val="nil"/>
          <w:between w:val="nil"/>
        </w:pBdr>
        <w:spacing w:line="240" w:lineRule="auto"/>
        <w:ind w:left="264" w:hanging="264"/>
        <w:rPr>
          <w:ins w:id="630" w:author="Authors" w:date="2024-04-25T10:59:00Z"/>
        </w:rPr>
      </w:pPr>
      <w:r>
        <w:fldChar w:fldCharType="begin"/>
      </w:r>
      <w:r>
        <w:instrText xml:space="preserve"> HYPERLINK "https://www.zotero.org/google-docs/?eB7B2S" \h </w:instrText>
      </w:r>
      <w:r>
        <w:fldChar w:fldCharType="separate"/>
      </w:r>
      <w:del w:id="631" w:author="Authors" w:date="2024-04-25T10:59:00Z">
        <w:r>
          <w:delText>32</w:delText>
        </w:r>
        <w:r>
          <w:tab/>
          <w:delText>Wessells KR, Brown KH. Estimating the Global Prevalence of Zinc Deficiency: Results Based on Zi</w:delText>
        </w:r>
        <w:r>
          <w:delText xml:space="preserve">nc Availability in National Food Supplies and the Prevalence of Stunting. </w:delText>
        </w:r>
      </w:del>
      <w:ins w:id="632" w:author="Authors" w:date="2024-04-25T10:59:00Z">
        <w:r w:rsidR="00BD468D">
          <w:t>35</w:t>
        </w:r>
        <w:r w:rsidR="00BD468D">
          <w:tab/>
          <w:t xml:space="preserve">Weaver CM, </w:t>
        </w:r>
        <w:proofErr w:type="spellStart"/>
        <w:r w:rsidR="00BD468D">
          <w:t>Wastney</w:t>
        </w:r>
        <w:proofErr w:type="spellEnd"/>
        <w:r w:rsidR="00BD468D">
          <w:t xml:space="preserve"> M, Fletcher A, </w:t>
        </w:r>
        <w:proofErr w:type="spellStart"/>
        <w:r w:rsidR="00BD468D">
          <w:t>Lividini</w:t>
        </w:r>
        <w:proofErr w:type="spellEnd"/>
        <w:r w:rsidR="00BD468D">
          <w:t xml:space="preserve"> K. An Algorithm to Assess Calcium Bioavailability from Foods. </w:t>
        </w:r>
      </w:ins>
      <w:r>
        <w:fldChar w:fldCharType="end"/>
      </w:r>
      <w:ins w:id="633" w:author="Authors" w:date="2024-04-25T10:59:00Z">
        <w:r>
          <w:fldChar w:fldCharType="begin"/>
        </w:r>
        <w:r>
          <w:instrText xml:space="preserve"> HYPERLINK "https://www.zotero.org/google-docs/?eB7B2S" \h </w:instrText>
        </w:r>
        <w:r>
          <w:fldChar w:fldCharType="separate"/>
        </w:r>
        <w:r w:rsidR="00BD468D">
          <w:rPr>
            <w:i/>
          </w:rPr>
          <w:t xml:space="preserve">J </w:t>
        </w:r>
        <w:proofErr w:type="spellStart"/>
        <w:r w:rsidR="00BD468D">
          <w:rPr>
            <w:i/>
          </w:rPr>
          <w:t>Nutr</w:t>
        </w:r>
        <w:proofErr w:type="spellEnd"/>
        <w:r>
          <w:rPr>
            <w:i/>
          </w:rPr>
          <w:fldChar w:fldCharType="end"/>
        </w:r>
        <w:r>
          <w:fldChar w:fldCharType="begin"/>
        </w:r>
        <w:r>
          <w:instrText xml:space="preserve"> HYPERLI</w:instrText>
        </w:r>
        <w:r>
          <w:instrText xml:space="preserve">NK "https://www.zotero.org/google-docs/?eB7B2S" \h </w:instrText>
        </w:r>
        <w:r>
          <w:fldChar w:fldCharType="separate"/>
        </w:r>
        <w:r w:rsidR="00BD468D">
          <w:t xml:space="preserve"> 2024; </w:t>
        </w:r>
        <w:r>
          <w:fldChar w:fldCharType="end"/>
        </w:r>
        <w:r>
          <w:fldChar w:fldCharType="begin"/>
        </w:r>
        <w:r>
          <w:instrText xml:space="preserve"> HYPERLINK "https://www.zotero.org/google-docs/?eB7B2S" \h </w:instrText>
        </w:r>
        <w:r>
          <w:fldChar w:fldCharType="separate"/>
        </w:r>
        <w:r w:rsidR="00BD468D">
          <w:rPr>
            <w:b/>
          </w:rPr>
          <w:t>154</w:t>
        </w:r>
        <w:r>
          <w:rPr>
            <w:b/>
          </w:rPr>
          <w:fldChar w:fldCharType="end"/>
        </w:r>
        <w:r>
          <w:fldChar w:fldCharType="begin"/>
        </w:r>
        <w:r>
          <w:instrText xml:space="preserve"> HYPERLINK "https://www.zotero.org/google-docs/?eB7B2S" \h </w:instrText>
        </w:r>
        <w:r>
          <w:fldChar w:fldCharType="separate"/>
        </w:r>
        <w:r w:rsidR="00BD468D">
          <w:t>: 921–7.</w:t>
        </w:r>
        <w:r>
          <w:fldChar w:fldCharType="end"/>
        </w:r>
      </w:ins>
    </w:p>
    <w:p w14:paraId="750B95C6" w14:textId="77777777" w:rsidR="00F903CB" w:rsidRDefault="00D9225D">
      <w:pPr>
        <w:widowControl w:val="0"/>
        <w:pBdr>
          <w:top w:val="nil"/>
          <w:left w:val="nil"/>
          <w:bottom w:val="nil"/>
          <w:right w:val="nil"/>
          <w:between w:val="nil"/>
        </w:pBdr>
        <w:spacing w:line="240" w:lineRule="auto"/>
        <w:ind w:left="264" w:hanging="264"/>
      </w:pPr>
      <w:ins w:id="634" w:author="Authors" w:date="2024-04-25T10:59:00Z">
        <w:r>
          <w:fldChar w:fldCharType="begin"/>
        </w:r>
        <w:r>
          <w:instrText xml:space="preserve"> HYPERLINK "https://www.zotero.org/google-docs/?eB7B2S" \h </w:instrText>
        </w:r>
        <w:r>
          <w:fldChar w:fldCharType="separate"/>
        </w:r>
        <w:r w:rsidR="00BD468D">
          <w:t>36</w:t>
        </w:r>
        <w:r w:rsidR="00BD468D">
          <w:tab/>
        </w:r>
        <w:proofErr w:type="spellStart"/>
        <w:r w:rsidR="00BD468D">
          <w:t>Wessells</w:t>
        </w:r>
        <w:proofErr w:type="spellEnd"/>
        <w:r w:rsidR="00BD468D">
          <w:t xml:space="preserve"> KR, Brown KH. Estimating the Global Prevalence of Zinc Deficiency: Results Based on Zinc Availability in National Food Supplies and the Prevalence of Stunting. </w:t>
        </w:r>
        <w:r>
          <w:fldChar w:fldCharType="end"/>
        </w:r>
      </w:ins>
      <w:hyperlink r:id="rId87">
        <w:r w:rsidR="00BD468D">
          <w:rPr>
            <w:i/>
          </w:rPr>
          <w:t>PLOS ONE</w:t>
        </w:r>
      </w:hyperlink>
      <w:hyperlink r:id="rId88">
        <w:r w:rsidR="00BD468D">
          <w:t xml:space="preserve"> 2012; </w:t>
        </w:r>
      </w:hyperlink>
      <w:hyperlink r:id="rId89">
        <w:r w:rsidR="00BD468D">
          <w:rPr>
            <w:b/>
          </w:rPr>
          <w:t>7</w:t>
        </w:r>
      </w:hyperlink>
      <w:hyperlink r:id="rId90">
        <w:r w:rsidR="00BD468D">
          <w:t>: e50568.</w:t>
        </w:r>
      </w:hyperlink>
    </w:p>
    <w:p w14:paraId="376A43DC" w14:textId="77777777" w:rsidR="00957831" w:rsidRDefault="00D9225D">
      <w:pPr>
        <w:widowControl w:val="0"/>
        <w:pBdr>
          <w:top w:val="nil"/>
          <w:left w:val="nil"/>
          <w:bottom w:val="nil"/>
          <w:right w:val="nil"/>
          <w:between w:val="nil"/>
        </w:pBdr>
        <w:spacing w:line="240" w:lineRule="auto"/>
        <w:ind w:left="264" w:hanging="264"/>
        <w:rPr>
          <w:del w:id="635" w:author="Authors" w:date="2024-04-25T10:59:00Z"/>
        </w:rPr>
      </w:pPr>
      <w:del w:id="636" w:author="Authors" w:date="2024-04-25T10:59:00Z">
        <w:r>
          <w:fldChar w:fldCharType="begin"/>
        </w:r>
        <w:r>
          <w:delInstrText xml:space="preserve"> HYPERLINK "https://www.zotero.org/google-docs/?eB7B2S" \h </w:delInstrText>
        </w:r>
        <w:r>
          <w:fldChar w:fldCharType="separate"/>
        </w:r>
        <w:r>
          <w:delText>33</w:delText>
        </w:r>
        <w:r>
          <w:tab/>
          <w:delText>STATcompiler. https://www.statcompiler.com/en/ (accessed Aug 31, 2023).</w:delText>
        </w:r>
        <w:r>
          <w:fldChar w:fldCharType="end"/>
        </w:r>
      </w:del>
    </w:p>
    <w:p w14:paraId="02BA10F0" w14:textId="77777777" w:rsidR="00957831" w:rsidRDefault="00D9225D">
      <w:pPr>
        <w:widowControl w:val="0"/>
        <w:pBdr>
          <w:top w:val="nil"/>
          <w:left w:val="nil"/>
          <w:bottom w:val="nil"/>
          <w:right w:val="nil"/>
          <w:between w:val="nil"/>
        </w:pBdr>
        <w:spacing w:line="240" w:lineRule="auto"/>
        <w:ind w:left="264" w:hanging="264"/>
        <w:rPr>
          <w:del w:id="637" w:author="Authors" w:date="2024-04-25T10:59:00Z"/>
        </w:rPr>
      </w:pPr>
      <w:del w:id="638" w:author="Authors" w:date="2024-04-25T10:59:00Z">
        <w:r>
          <w:fldChar w:fldCharType="begin"/>
        </w:r>
        <w:r>
          <w:delInstrText xml:space="preserve"> HYPERLINK "https://www.z</w:delInstrText>
        </w:r>
        <w:r>
          <w:delInstrText xml:space="preserve">otero.org/google-docs/?eB7B2S" \h </w:delInstrText>
        </w:r>
        <w:r>
          <w:fldChar w:fldCharType="separate"/>
        </w:r>
        <w:r>
          <w:delText>34</w:delText>
        </w:r>
        <w:r>
          <w:tab/>
          <w:delText>UNICEF. Global Database, based on: Multiple Indicator Cluster Surveys (MICS), Demographic and Health Surveys (DHS) and other nationally representative household surveys, 2015–2021. 2022.</w:delText>
        </w:r>
        <w:r>
          <w:fldChar w:fldCharType="end"/>
        </w:r>
      </w:del>
    </w:p>
    <w:p w14:paraId="37287BA3" w14:textId="77777777" w:rsidR="00957831" w:rsidRDefault="00D9225D">
      <w:pPr>
        <w:widowControl w:val="0"/>
        <w:pBdr>
          <w:top w:val="nil"/>
          <w:left w:val="nil"/>
          <w:bottom w:val="nil"/>
          <w:right w:val="nil"/>
          <w:between w:val="nil"/>
        </w:pBdr>
        <w:spacing w:line="240" w:lineRule="auto"/>
        <w:ind w:left="264" w:hanging="264"/>
        <w:rPr>
          <w:del w:id="639" w:author="Authors" w:date="2024-04-25T10:59:00Z"/>
        </w:rPr>
      </w:pPr>
      <w:del w:id="640" w:author="Authors" w:date="2024-04-25T10:59:00Z">
        <w:r>
          <w:fldChar w:fldCharType="begin"/>
        </w:r>
        <w:r>
          <w:delInstrText xml:space="preserve"> HYPERLINK "https://www.zoter</w:delInstrText>
        </w:r>
        <w:r>
          <w:delInstrText xml:space="preserve">o.org/google-docs/?eB7B2S" \h </w:delInstrText>
        </w:r>
        <w:r>
          <w:fldChar w:fldCharType="separate"/>
        </w:r>
        <w:r>
          <w:delText>35</w:delText>
        </w:r>
        <w:r>
          <w:tab/>
          <w:delText xml:space="preserve">Miller V, Webb P, Cudhea F, </w:delText>
        </w:r>
        <w:r>
          <w:fldChar w:fldCharType="end"/>
        </w:r>
        <w:r>
          <w:fldChar w:fldCharType="begin"/>
        </w:r>
        <w:r>
          <w:delInstrText xml:space="preserve"> HYPERLINK "https://www.zotero.org/google-docs/?eB7B2S" \h </w:delInstrText>
        </w:r>
        <w:r>
          <w:fldChar w:fldCharType="separate"/>
        </w:r>
        <w:r>
          <w:rPr>
            <w:i/>
          </w:rPr>
          <w:delText>et al.</w:delText>
        </w:r>
        <w:r>
          <w:rPr>
            <w:i/>
          </w:rPr>
          <w:fldChar w:fldCharType="end"/>
        </w:r>
        <w:r>
          <w:fldChar w:fldCharType="begin"/>
        </w:r>
        <w:r>
          <w:delInstrText xml:space="preserve"> HYPERLINK "https://www.zotero.org/google-docs/?eB7B2S" \h </w:delInstrText>
        </w:r>
        <w:r>
          <w:fldChar w:fldCharType="separate"/>
        </w:r>
        <w:r>
          <w:delText xml:space="preserve"> Global dietary quality in 185 countries from 1990 to 2018 show wide differences by nation, age, education, and urbanicity. </w:delText>
        </w:r>
        <w:r>
          <w:fldChar w:fldCharType="end"/>
        </w:r>
        <w:r>
          <w:fldChar w:fldCharType="begin"/>
        </w:r>
        <w:r>
          <w:delInstrText xml:space="preserve"> HYPERLINK "https://www.zotero.org/google-docs/?eB7B2S" \h </w:delInstrText>
        </w:r>
        <w:r>
          <w:fldChar w:fldCharType="separate"/>
        </w:r>
        <w:r>
          <w:rPr>
            <w:i/>
          </w:rPr>
          <w:delText>Nat Food</w:delText>
        </w:r>
        <w:r>
          <w:rPr>
            <w:i/>
          </w:rPr>
          <w:fldChar w:fldCharType="end"/>
        </w:r>
        <w:r>
          <w:fldChar w:fldCharType="begin"/>
        </w:r>
        <w:r>
          <w:delInstrText xml:space="preserve"> HYPERLINK "https://www.zotero.org/google-docs/?eB7B2S" \h </w:delInstrText>
        </w:r>
        <w:r>
          <w:fldChar w:fldCharType="separate"/>
        </w:r>
        <w:r>
          <w:delText xml:space="preserve"> 2022; </w:delText>
        </w:r>
        <w:r>
          <w:fldChar w:fldCharType="end"/>
        </w:r>
        <w:r>
          <w:fldChar w:fldCharType="begin"/>
        </w:r>
        <w:r>
          <w:delInstrText xml:space="preserve"> HYPERLINK "https://www.zotero.org/google-docs/?eB7B2S" \h </w:delInstrText>
        </w:r>
        <w:r>
          <w:fldChar w:fldCharType="separate"/>
        </w:r>
        <w:r>
          <w:rPr>
            <w:b/>
          </w:rPr>
          <w:delText>3</w:delText>
        </w:r>
        <w:r>
          <w:rPr>
            <w:b/>
          </w:rPr>
          <w:fldChar w:fldCharType="end"/>
        </w:r>
        <w:r>
          <w:fldChar w:fldCharType="begin"/>
        </w:r>
        <w:r>
          <w:delInstrText xml:space="preserve"> HYPERLINK "https://www.zotero.org/google-docs/?eB7B2S" \h </w:delInstrText>
        </w:r>
        <w:r>
          <w:fldChar w:fldCharType="separate"/>
        </w:r>
        <w:r>
          <w:delText>: 694–702.</w:delText>
        </w:r>
        <w:r>
          <w:fldChar w:fldCharType="end"/>
        </w:r>
      </w:del>
    </w:p>
    <w:p w14:paraId="271BFBC1" w14:textId="77777777" w:rsidR="00957831" w:rsidRDefault="00D9225D">
      <w:pPr>
        <w:widowControl w:val="0"/>
        <w:pBdr>
          <w:top w:val="nil"/>
          <w:left w:val="nil"/>
          <w:bottom w:val="nil"/>
          <w:right w:val="nil"/>
          <w:between w:val="nil"/>
        </w:pBdr>
        <w:spacing w:line="240" w:lineRule="auto"/>
        <w:ind w:left="264" w:hanging="264"/>
        <w:rPr>
          <w:del w:id="641" w:author="Authors" w:date="2024-04-25T10:59:00Z"/>
        </w:rPr>
      </w:pPr>
      <w:del w:id="642" w:author="Authors" w:date="2024-04-25T10:59:00Z">
        <w:r>
          <w:fldChar w:fldCharType="begin"/>
        </w:r>
        <w:r>
          <w:delInstrText xml:space="preserve"> HYPERLINK "https://www.zotero.org/google-docs/?eB7B2S" \h </w:delInstrText>
        </w:r>
        <w:r>
          <w:fldChar w:fldCharType="separate"/>
        </w:r>
        <w:r>
          <w:delText>36</w:delText>
        </w:r>
        <w:r>
          <w:tab/>
          <w:delText xml:space="preserve">Miller V, Reedy J, Cudhea F, </w:delText>
        </w:r>
        <w:r>
          <w:fldChar w:fldCharType="end"/>
        </w:r>
        <w:r>
          <w:fldChar w:fldCharType="begin"/>
        </w:r>
        <w:r>
          <w:delInstrText xml:space="preserve"> HYPERLINK "https</w:delInstrText>
        </w:r>
        <w:r>
          <w:delInstrText xml:space="preserve">://www.zotero.org/google-docs/?eB7B2S" \h </w:delInstrText>
        </w:r>
        <w:r>
          <w:fldChar w:fldCharType="separate"/>
        </w:r>
        <w:r>
          <w:rPr>
            <w:i/>
          </w:rPr>
          <w:delText>et al.</w:delText>
        </w:r>
        <w:r>
          <w:rPr>
            <w:i/>
          </w:rPr>
          <w:fldChar w:fldCharType="end"/>
        </w:r>
        <w:r>
          <w:fldChar w:fldCharType="begin"/>
        </w:r>
        <w:r>
          <w:delInstrText xml:space="preserve"> HYPERLINK "https://www.zotero.org/google-docs/?eB7B2S" \h </w:delInstrText>
        </w:r>
        <w:r>
          <w:fldChar w:fldCharType="separate"/>
        </w:r>
        <w:r>
          <w:delText xml:space="preserve"> Global, regional, and national consumption of animal-source foods between 1990 and 2018: findings from the Global Dietary Database. </w:delText>
        </w:r>
        <w:r>
          <w:fldChar w:fldCharType="end"/>
        </w:r>
        <w:r>
          <w:fldChar w:fldCharType="begin"/>
        </w:r>
        <w:r>
          <w:delInstrText xml:space="preserve"> HYPERLINK</w:delInstrText>
        </w:r>
        <w:r>
          <w:delInstrText xml:space="preserve"> "https://www.zotero.org/google-docs/?eB7B2S" \h </w:delInstrText>
        </w:r>
        <w:r>
          <w:fldChar w:fldCharType="separate"/>
        </w:r>
        <w:r>
          <w:rPr>
            <w:i/>
          </w:rPr>
          <w:delText>Lancet Planet Health</w:delText>
        </w:r>
        <w:r>
          <w:rPr>
            <w:i/>
          </w:rPr>
          <w:fldChar w:fldCharType="end"/>
        </w:r>
        <w:r>
          <w:fldChar w:fldCharType="begin"/>
        </w:r>
        <w:r>
          <w:delInstrText xml:space="preserve"> HYPERLINK "https://www.zotero.org/google-docs/?eB7B2S" \h </w:delInstrText>
        </w:r>
        <w:r>
          <w:fldChar w:fldCharType="separate"/>
        </w:r>
        <w:r>
          <w:delText xml:space="preserve"> 2022; </w:delText>
        </w:r>
        <w:r>
          <w:fldChar w:fldCharType="end"/>
        </w:r>
        <w:r>
          <w:fldChar w:fldCharType="begin"/>
        </w:r>
        <w:r>
          <w:delInstrText xml:space="preserve"> HYPERLINK "https://www.zotero.org/google-docs/?eB7B2S" \h </w:delInstrText>
        </w:r>
        <w:r>
          <w:fldChar w:fldCharType="separate"/>
        </w:r>
        <w:r>
          <w:rPr>
            <w:b/>
          </w:rPr>
          <w:delText>6</w:delText>
        </w:r>
        <w:r>
          <w:rPr>
            <w:b/>
          </w:rPr>
          <w:fldChar w:fldCharType="end"/>
        </w:r>
        <w:r>
          <w:fldChar w:fldCharType="begin"/>
        </w:r>
        <w:r>
          <w:delInstrText xml:space="preserve"> HYPERLINK "https://www.zotero.org/google-docs/?eB7B</w:delInstrText>
        </w:r>
        <w:r>
          <w:delInstrText xml:space="preserve">2S" \h </w:delInstrText>
        </w:r>
        <w:r>
          <w:fldChar w:fldCharType="separate"/>
        </w:r>
        <w:r>
          <w:delText>: e243–56.</w:delText>
        </w:r>
        <w:r>
          <w:fldChar w:fldCharType="end"/>
        </w:r>
      </w:del>
    </w:p>
    <w:p w14:paraId="587DB142" w14:textId="77777777" w:rsidR="00F903CB" w:rsidRDefault="00D9225D">
      <w:pPr>
        <w:widowControl w:val="0"/>
        <w:pBdr>
          <w:top w:val="nil"/>
          <w:left w:val="nil"/>
          <w:bottom w:val="nil"/>
          <w:right w:val="nil"/>
          <w:between w:val="nil"/>
        </w:pBdr>
        <w:spacing w:line="240" w:lineRule="auto"/>
        <w:ind w:left="264" w:hanging="264"/>
      </w:pPr>
      <w:hyperlink r:id="rId91">
        <w:r w:rsidR="00BD468D">
          <w:t>37</w:t>
        </w:r>
        <w:r w:rsidR="00BD468D">
          <w:tab/>
          <w:t xml:space="preserve">Fraser GE, </w:t>
        </w:r>
        <w:proofErr w:type="spellStart"/>
        <w:r w:rsidR="00BD468D">
          <w:t>Jaceldo-Siegl</w:t>
        </w:r>
        <w:proofErr w:type="spellEnd"/>
        <w:r w:rsidR="00BD468D">
          <w:t xml:space="preserve"> K, Henning SM, </w:t>
        </w:r>
      </w:hyperlink>
      <w:hyperlink r:id="rId92">
        <w:r w:rsidR="00BD468D">
          <w:rPr>
            <w:i/>
          </w:rPr>
          <w:t>et al.</w:t>
        </w:r>
      </w:hyperlink>
      <w:hyperlink r:id="rId93">
        <w:r w:rsidR="00BD468D">
          <w:t xml:space="preserve"> Biomarkers of Dietary Intake Are Correlated with Corresponding Measures from Repeated Dietary Recalls and Food-Frequency Questionnaires in the Adventist Health Study-2123. </w:t>
        </w:r>
      </w:hyperlink>
      <w:hyperlink r:id="rId94">
        <w:r w:rsidR="00BD468D">
          <w:rPr>
            <w:i/>
          </w:rPr>
          <w:t xml:space="preserve">J </w:t>
        </w:r>
        <w:proofErr w:type="spellStart"/>
        <w:r w:rsidR="00BD468D">
          <w:rPr>
            <w:i/>
          </w:rPr>
          <w:t>Nutr</w:t>
        </w:r>
        <w:proofErr w:type="spellEnd"/>
      </w:hyperlink>
      <w:hyperlink r:id="rId95">
        <w:r w:rsidR="00BD468D">
          <w:t xml:space="preserve"> 2016; </w:t>
        </w:r>
      </w:hyperlink>
      <w:hyperlink r:id="rId96">
        <w:r w:rsidR="00BD468D">
          <w:rPr>
            <w:b/>
          </w:rPr>
          <w:t>146</w:t>
        </w:r>
      </w:hyperlink>
      <w:hyperlink r:id="rId97">
        <w:r w:rsidR="00BD468D">
          <w:t>: 586–94.</w:t>
        </w:r>
      </w:hyperlink>
    </w:p>
    <w:p w14:paraId="7795D5EE" w14:textId="77777777" w:rsidR="00957831" w:rsidRDefault="00957831">
      <w:pPr>
        <w:rPr>
          <w:del w:id="643" w:author="Authors" w:date="2024-04-25T10:59:00Z"/>
        </w:rPr>
      </w:pPr>
    </w:p>
    <w:p w14:paraId="4A3CFBDA" w14:textId="77777777" w:rsidR="00957831" w:rsidRDefault="00957831">
      <w:pPr>
        <w:rPr>
          <w:del w:id="644" w:author="Authors" w:date="2024-04-25T10:59:00Z"/>
        </w:rPr>
      </w:pPr>
    </w:p>
    <w:p w14:paraId="2096C5B8" w14:textId="77777777" w:rsidR="00957831" w:rsidRDefault="00957831">
      <w:pPr>
        <w:rPr>
          <w:del w:id="645" w:author="Authors" w:date="2024-04-25T10:59:00Z"/>
        </w:rPr>
      </w:pPr>
    </w:p>
    <w:p w14:paraId="532BF06B" w14:textId="77777777" w:rsidR="00957831" w:rsidRDefault="00957831">
      <w:pPr>
        <w:rPr>
          <w:del w:id="646" w:author="Authors" w:date="2024-04-25T10:59:00Z"/>
        </w:rPr>
      </w:pPr>
    </w:p>
    <w:p w14:paraId="57B32B23" w14:textId="77777777" w:rsidR="00957831" w:rsidRDefault="00957831">
      <w:pPr>
        <w:rPr>
          <w:del w:id="647" w:author="Authors" w:date="2024-04-25T10:59:00Z"/>
        </w:rPr>
      </w:pPr>
    </w:p>
    <w:p w14:paraId="0F8AB7A2" w14:textId="77777777" w:rsidR="00957831" w:rsidRDefault="00957831">
      <w:pPr>
        <w:rPr>
          <w:del w:id="648" w:author="Authors" w:date="2024-04-25T10:59:00Z"/>
        </w:rPr>
      </w:pPr>
    </w:p>
    <w:p w14:paraId="57B37421" w14:textId="77777777" w:rsidR="00957831" w:rsidRDefault="00957831">
      <w:pPr>
        <w:rPr>
          <w:del w:id="649" w:author="Authors" w:date="2024-04-25T10:59:00Z"/>
        </w:rPr>
      </w:pPr>
    </w:p>
    <w:p w14:paraId="1A7AEB42" w14:textId="77777777" w:rsidR="00957831" w:rsidRDefault="00957831">
      <w:pPr>
        <w:rPr>
          <w:del w:id="650" w:author="Authors" w:date="2024-04-25T10:59:00Z"/>
        </w:rPr>
      </w:pPr>
    </w:p>
    <w:p w14:paraId="78A01193" w14:textId="77777777" w:rsidR="00957831" w:rsidRDefault="00957831">
      <w:pPr>
        <w:rPr>
          <w:del w:id="651" w:author="Authors" w:date="2024-04-25T10:59:00Z"/>
        </w:rPr>
      </w:pPr>
    </w:p>
    <w:p w14:paraId="2FCF22FF" w14:textId="77777777" w:rsidR="00957831" w:rsidRDefault="00957831">
      <w:pPr>
        <w:rPr>
          <w:del w:id="652" w:author="Authors" w:date="2024-04-25T10:59:00Z"/>
        </w:rPr>
      </w:pPr>
    </w:p>
    <w:p w14:paraId="387E6E5F" w14:textId="77777777" w:rsidR="00957831" w:rsidRDefault="00957831">
      <w:pPr>
        <w:rPr>
          <w:del w:id="653" w:author="Authors" w:date="2024-04-25T10:59:00Z"/>
        </w:rPr>
      </w:pPr>
    </w:p>
    <w:p w14:paraId="655D1544" w14:textId="77777777" w:rsidR="00957831" w:rsidRDefault="00957831">
      <w:pPr>
        <w:rPr>
          <w:del w:id="654" w:author="Authors" w:date="2024-04-25T10:59:00Z"/>
        </w:rPr>
      </w:pPr>
    </w:p>
    <w:p w14:paraId="3F05BAFA" w14:textId="77777777" w:rsidR="00957831" w:rsidRDefault="00957831">
      <w:pPr>
        <w:rPr>
          <w:del w:id="655" w:author="Authors" w:date="2024-04-25T10:59:00Z"/>
        </w:rPr>
      </w:pPr>
    </w:p>
    <w:p w14:paraId="59E2EA87" w14:textId="77777777" w:rsidR="00957831" w:rsidRDefault="00957831">
      <w:pPr>
        <w:rPr>
          <w:del w:id="656" w:author="Authors" w:date="2024-04-25T10:59:00Z"/>
        </w:rPr>
      </w:pPr>
    </w:p>
    <w:p w14:paraId="714C117C" w14:textId="77777777" w:rsidR="00957831" w:rsidRDefault="00957831">
      <w:pPr>
        <w:rPr>
          <w:del w:id="657" w:author="Authors" w:date="2024-04-25T10:59:00Z"/>
        </w:rPr>
      </w:pPr>
    </w:p>
    <w:p w14:paraId="0E47B717" w14:textId="77777777" w:rsidR="00957831" w:rsidRDefault="00957831">
      <w:pPr>
        <w:rPr>
          <w:del w:id="658" w:author="Authors" w:date="2024-04-25T10:59:00Z"/>
        </w:rPr>
      </w:pPr>
    </w:p>
    <w:p w14:paraId="70479657" w14:textId="77777777" w:rsidR="00957831" w:rsidRDefault="00957831">
      <w:pPr>
        <w:rPr>
          <w:del w:id="659" w:author="Authors" w:date="2024-04-25T10:59:00Z"/>
        </w:rPr>
      </w:pPr>
    </w:p>
    <w:p w14:paraId="69061335" w14:textId="77777777" w:rsidR="00F903CB" w:rsidRDefault="00D9225D">
      <w:pPr>
        <w:widowControl w:val="0"/>
        <w:pBdr>
          <w:top w:val="nil"/>
          <w:left w:val="nil"/>
          <w:bottom w:val="nil"/>
          <w:right w:val="nil"/>
          <w:between w:val="nil"/>
        </w:pBdr>
        <w:spacing w:line="240" w:lineRule="auto"/>
        <w:ind w:left="264" w:hanging="264"/>
        <w:rPr>
          <w:ins w:id="660" w:author="Authors" w:date="2024-04-25T10:59:00Z"/>
        </w:rPr>
      </w:pPr>
      <w:ins w:id="661" w:author="Authors" w:date="2024-04-25T10:59:00Z">
        <w:r>
          <w:fldChar w:fldCharType="begin"/>
        </w:r>
        <w:r>
          <w:instrText xml:space="preserve"> HYPERLINK "https://www.zotero.org/google-docs/?eB7B2S" \h </w:instrText>
        </w:r>
        <w:r>
          <w:fldChar w:fldCharType="separate"/>
        </w:r>
        <w:r w:rsidR="00BD468D">
          <w:t>38</w:t>
        </w:r>
        <w:r w:rsidR="00BD468D">
          <w:tab/>
          <w:t xml:space="preserve">Beal T, </w:t>
        </w:r>
        <w:proofErr w:type="spellStart"/>
        <w:r w:rsidR="00BD468D">
          <w:t>Herforth</w:t>
        </w:r>
        <w:proofErr w:type="spellEnd"/>
        <w:r w:rsidR="00BD468D">
          <w:t xml:space="preserve"> A, Sundberg S, Hess SY, Neufeld LM. Differences in modelled estimates of global dietary intake. </w:t>
        </w:r>
        <w:r>
          <w:fldChar w:fldCharType="end"/>
        </w:r>
        <w:r>
          <w:fldChar w:fldCharType="begin"/>
        </w:r>
        <w:r>
          <w:instrText xml:space="preserve"> HYPERLINK "https://www.zotero.org/google-docs/?eB7B2S" \h </w:instrText>
        </w:r>
        <w:r>
          <w:fldChar w:fldCharType="separate"/>
        </w:r>
        <w:r w:rsidR="00BD468D">
          <w:rPr>
            <w:i/>
          </w:rPr>
          <w:t>The Lancet</w:t>
        </w:r>
        <w:r>
          <w:rPr>
            <w:i/>
          </w:rPr>
          <w:fldChar w:fldCharType="end"/>
        </w:r>
        <w:r>
          <w:fldChar w:fldCharType="begin"/>
        </w:r>
        <w:r>
          <w:instrText xml:space="preserve"> HYPERLINK "https://www.zotero.org/google-docs/?eB7B2S" \h </w:instrText>
        </w:r>
        <w:r>
          <w:fldChar w:fldCharType="separate"/>
        </w:r>
        <w:r w:rsidR="00BD468D">
          <w:t xml:space="preserve"> 2021; </w:t>
        </w:r>
        <w:r>
          <w:fldChar w:fldCharType="end"/>
        </w:r>
        <w:r>
          <w:fldChar w:fldCharType="begin"/>
        </w:r>
        <w:r>
          <w:instrText xml:space="preserve"> HYPERLINK "https://www.zotero.org/google-docs/?eB7B2S" </w:instrText>
        </w:r>
        <w:r>
          <w:instrText xml:space="preserve">\h </w:instrText>
        </w:r>
        <w:r>
          <w:fldChar w:fldCharType="separate"/>
        </w:r>
        <w:r w:rsidR="00BD468D">
          <w:rPr>
            <w:b/>
          </w:rPr>
          <w:t>397</w:t>
        </w:r>
        <w:r>
          <w:rPr>
            <w:b/>
          </w:rPr>
          <w:fldChar w:fldCharType="end"/>
        </w:r>
        <w:r>
          <w:fldChar w:fldCharType="begin"/>
        </w:r>
        <w:r>
          <w:instrText xml:space="preserve"> HYPERLINK "https://www.zotero.org/google-docs/?eB7B2S" \h </w:instrText>
        </w:r>
        <w:r>
          <w:fldChar w:fldCharType="separate"/>
        </w:r>
        <w:r w:rsidR="00BD468D">
          <w:t>: 1708–9.</w:t>
        </w:r>
        <w:r>
          <w:fldChar w:fldCharType="end"/>
        </w:r>
      </w:ins>
    </w:p>
    <w:p w14:paraId="291BB71D" w14:textId="77777777" w:rsidR="00F903CB" w:rsidRDefault="00D9225D">
      <w:pPr>
        <w:widowControl w:val="0"/>
        <w:pBdr>
          <w:top w:val="nil"/>
          <w:left w:val="nil"/>
          <w:bottom w:val="nil"/>
          <w:right w:val="nil"/>
          <w:between w:val="nil"/>
        </w:pBdr>
        <w:spacing w:line="240" w:lineRule="auto"/>
        <w:ind w:left="264" w:hanging="264"/>
        <w:rPr>
          <w:ins w:id="662" w:author="Authors" w:date="2024-04-25T10:59:00Z"/>
        </w:rPr>
      </w:pPr>
      <w:ins w:id="663" w:author="Authors" w:date="2024-04-25T10:59:00Z">
        <w:r>
          <w:fldChar w:fldCharType="begin"/>
        </w:r>
        <w:r>
          <w:instrText xml:space="preserve"> HYPERLINK "https://www.zotero.org/google-docs/?eB7B2S" \h </w:instrText>
        </w:r>
        <w:r>
          <w:fldChar w:fldCharType="separate"/>
        </w:r>
        <w:r w:rsidR="00BD468D">
          <w:t>39</w:t>
        </w:r>
        <w:r w:rsidR="00BD468D">
          <w:tab/>
        </w:r>
        <w:proofErr w:type="spellStart"/>
        <w:r w:rsidR="00BD468D">
          <w:t>Rohner</w:t>
        </w:r>
        <w:proofErr w:type="spellEnd"/>
        <w:r w:rsidR="00BD468D">
          <w:t xml:space="preserve"> F, Wirth JP, Zeng W, </w:t>
        </w:r>
        <w:r>
          <w:fldChar w:fldCharType="end"/>
        </w:r>
        <w:r>
          <w:fldChar w:fldCharType="begin"/>
        </w:r>
        <w:r>
          <w:instrText xml:space="preserve"> HYPERLINK "https://www.zotero.org/google-docs/?eB7B2S" \h </w:instrText>
        </w:r>
        <w:r>
          <w:fldChar w:fldCharType="separate"/>
        </w:r>
        <w:r w:rsidR="00BD468D">
          <w:rPr>
            <w:i/>
          </w:rPr>
          <w:t>et al.</w:t>
        </w:r>
        <w:r>
          <w:rPr>
            <w:i/>
          </w:rPr>
          <w:fldChar w:fldCharType="end"/>
        </w:r>
        <w:r>
          <w:fldChar w:fldCharType="begin"/>
        </w:r>
        <w:r>
          <w:instrText xml:space="preserve"> HYPERLINK "ht</w:instrText>
        </w:r>
        <w:r>
          <w:instrText xml:space="preserve">tps://www.zotero.org/google-docs/?eB7B2S" \h </w:instrText>
        </w:r>
        <w:r>
          <w:fldChar w:fldCharType="separate"/>
        </w:r>
        <w:r w:rsidR="00BD468D">
          <w:t xml:space="preserve"> Global Coverage of Mandatory Large-Scale Food Fortification Programs: A Systematic Review and Meta-Analysis. </w:t>
        </w:r>
        <w:r>
          <w:fldChar w:fldCharType="end"/>
        </w:r>
        <w:r>
          <w:fldChar w:fldCharType="begin"/>
        </w:r>
        <w:r>
          <w:instrText xml:space="preserve"> HYPERLINK "https://www.zotero.org/google-docs/?eB7B2S" \h </w:instrText>
        </w:r>
        <w:r>
          <w:fldChar w:fldCharType="separate"/>
        </w:r>
        <w:r w:rsidR="00BD468D">
          <w:rPr>
            <w:i/>
          </w:rPr>
          <w:t xml:space="preserve">Adv </w:t>
        </w:r>
        <w:proofErr w:type="spellStart"/>
        <w:r w:rsidR="00BD468D">
          <w:rPr>
            <w:i/>
          </w:rPr>
          <w:t>Nutr</w:t>
        </w:r>
        <w:proofErr w:type="spellEnd"/>
        <w:r>
          <w:rPr>
            <w:i/>
          </w:rPr>
          <w:fldChar w:fldCharType="end"/>
        </w:r>
        <w:r>
          <w:fldChar w:fldCharType="begin"/>
        </w:r>
        <w:r>
          <w:instrText xml:space="preserve"> HYPERLINK "https://www.zote</w:instrText>
        </w:r>
        <w:r>
          <w:instrText xml:space="preserve">ro.org/google-docs/?eB7B2S" \h </w:instrText>
        </w:r>
        <w:r>
          <w:fldChar w:fldCharType="separate"/>
        </w:r>
        <w:r w:rsidR="00BD468D">
          <w:t xml:space="preserve"> 2023; </w:t>
        </w:r>
        <w:r>
          <w:fldChar w:fldCharType="end"/>
        </w:r>
        <w:r>
          <w:fldChar w:fldCharType="begin"/>
        </w:r>
        <w:r>
          <w:instrText xml:space="preserve"> HYPERLINK "https://www.zotero.org/google-docs/?eB7B2S" \h </w:instrText>
        </w:r>
        <w:r>
          <w:fldChar w:fldCharType="separate"/>
        </w:r>
        <w:r w:rsidR="00BD468D">
          <w:rPr>
            <w:b/>
          </w:rPr>
          <w:t>14</w:t>
        </w:r>
        <w:r>
          <w:rPr>
            <w:b/>
          </w:rPr>
          <w:fldChar w:fldCharType="end"/>
        </w:r>
        <w:r>
          <w:fldChar w:fldCharType="begin"/>
        </w:r>
        <w:r>
          <w:instrText xml:space="preserve"> HYPERLINK "https://www.zotero.org/google-docs/?eB7B2S" \h </w:instrText>
        </w:r>
        <w:r>
          <w:fldChar w:fldCharType="separate"/>
        </w:r>
        <w:r w:rsidR="00BD468D">
          <w:t>: 1197–</w:t>
        </w:r>
        <w:r w:rsidR="00BD468D">
          <w:lastRenderedPageBreak/>
          <w:t>210.</w:t>
        </w:r>
        <w:r>
          <w:fldChar w:fldCharType="end"/>
        </w:r>
      </w:ins>
    </w:p>
    <w:p w14:paraId="274CABBA" w14:textId="77777777" w:rsidR="00F903CB" w:rsidRDefault="00D9225D">
      <w:pPr>
        <w:widowControl w:val="0"/>
        <w:pBdr>
          <w:top w:val="nil"/>
          <w:left w:val="nil"/>
          <w:bottom w:val="nil"/>
          <w:right w:val="nil"/>
          <w:between w:val="nil"/>
        </w:pBdr>
        <w:spacing w:line="240" w:lineRule="auto"/>
        <w:ind w:left="264" w:hanging="264"/>
        <w:rPr>
          <w:ins w:id="664" w:author="Authors" w:date="2024-04-25T10:59:00Z"/>
        </w:rPr>
      </w:pPr>
      <w:ins w:id="665" w:author="Authors" w:date="2024-04-25T10:59:00Z">
        <w:r>
          <w:fldChar w:fldCharType="begin"/>
        </w:r>
        <w:r>
          <w:instrText xml:space="preserve"> HYPERLINK "https://www.zotero.org/google-docs/?eB7B2S" \h </w:instrText>
        </w:r>
        <w:r>
          <w:fldChar w:fldCharType="separate"/>
        </w:r>
        <w:r w:rsidR="00BD468D">
          <w:t>40</w:t>
        </w:r>
        <w:r w:rsidR="00BD468D">
          <w:tab/>
          <w:t>STATcompiler. https://www.statcompiler.com/en/ (accessed Aug 31, 2023).</w:t>
        </w:r>
        <w:r>
          <w:fldChar w:fldCharType="end"/>
        </w:r>
      </w:ins>
    </w:p>
    <w:p w14:paraId="4364D064" w14:textId="77777777" w:rsidR="00F903CB" w:rsidRDefault="00D9225D">
      <w:pPr>
        <w:widowControl w:val="0"/>
        <w:pBdr>
          <w:top w:val="nil"/>
          <w:left w:val="nil"/>
          <w:bottom w:val="nil"/>
          <w:right w:val="nil"/>
          <w:between w:val="nil"/>
        </w:pBdr>
        <w:spacing w:line="240" w:lineRule="auto"/>
        <w:ind w:left="264" w:hanging="264"/>
        <w:rPr>
          <w:ins w:id="666" w:author="Authors" w:date="2024-04-25T10:59:00Z"/>
        </w:rPr>
      </w:pPr>
      <w:ins w:id="667" w:author="Authors" w:date="2024-04-25T10:59:00Z">
        <w:r>
          <w:fldChar w:fldCharType="begin"/>
        </w:r>
        <w:r>
          <w:instrText xml:space="preserve"> HYPERLINK "https://www.zotero.org/google-docs/?eB7B2S" \h </w:instrText>
        </w:r>
        <w:r>
          <w:fldChar w:fldCharType="separate"/>
        </w:r>
        <w:r w:rsidR="00BD468D">
          <w:t>41</w:t>
        </w:r>
        <w:r w:rsidR="00BD468D">
          <w:tab/>
          <w:t>UNICEF. Global Database, based on: Multiple Indicator Cluster Surveys (MICS), Demographic and Health Surveys (DHS) and other nationally representative household surveys, 2015–2021. 2022.</w:t>
        </w:r>
        <w:r>
          <w:fldChar w:fldCharType="end"/>
        </w:r>
      </w:ins>
    </w:p>
    <w:p w14:paraId="0D9B73A8" w14:textId="77777777" w:rsidR="00F903CB" w:rsidRDefault="00F903CB">
      <w:pPr>
        <w:rPr>
          <w:ins w:id="668" w:author="Authors" w:date="2024-04-25T10:59:00Z"/>
        </w:rPr>
      </w:pPr>
    </w:p>
    <w:p w14:paraId="1FB0BA04" w14:textId="77777777" w:rsidR="00F903CB" w:rsidRDefault="00BD468D">
      <w:pPr>
        <w:pStyle w:val="Heading2"/>
        <w:rPr>
          <w:ins w:id="669" w:author="Authors" w:date="2024-04-25T10:59:00Z"/>
        </w:rPr>
      </w:pPr>
      <w:bookmarkStart w:id="670" w:name="_auo2jod8pmc6" w:colFirst="0" w:colLast="0"/>
      <w:bookmarkEnd w:id="670"/>
      <w:ins w:id="671" w:author="Authors" w:date="2024-04-25T10:59:00Z">
        <w:r>
          <w:br w:type="page"/>
        </w:r>
      </w:ins>
    </w:p>
    <w:p w14:paraId="59DCF7F4" w14:textId="77777777" w:rsidR="00F903CB" w:rsidRDefault="00BD468D">
      <w:pPr>
        <w:pStyle w:val="Heading2"/>
      </w:pPr>
      <w:bookmarkStart w:id="672" w:name="_2xcytpi" w:colFirst="0" w:colLast="0"/>
      <w:bookmarkEnd w:id="672"/>
      <w:r>
        <w:lastRenderedPageBreak/>
        <w:t>Tables and Figures</w:t>
      </w:r>
    </w:p>
    <w:p w14:paraId="0D2136F1" w14:textId="055F6F29" w:rsidR="00F903CB" w:rsidRDefault="00D9225D">
      <w:pPr>
        <w:rPr>
          <w:ins w:id="673" w:author="Authors" w:date="2024-04-25T10:59:00Z"/>
        </w:rPr>
      </w:pPr>
      <w:del w:id="674" w:author="Authors" w:date="2024-04-25T10:59:00Z">
        <w:r>
          <w:rPr>
            <w:b/>
            <w:noProof/>
          </w:rPr>
          <w:drawing>
            <wp:inline distT="114300" distB="114300" distL="114300" distR="114300" wp14:anchorId="39382C92" wp14:editId="3B12AB1D">
              <wp:extent cx="5943600" cy="3429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5943600" cy="3429000"/>
                      </a:xfrm>
                      <a:prstGeom prst="rect">
                        <a:avLst/>
                      </a:prstGeom>
                      <a:ln/>
                    </pic:spPr>
                  </pic:pic>
                </a:graphicData>
              </a:graphic>
            </wp:inline>
          </w:drawing>
        </w:r>
        <w:r>
          <w:rPr>
            <w:b/>
          </w:rPr>
          <w:delText>Figure 1.</w:delText>
        </w:r>
      </w:del>
      <w:ins w:id="675" w:author="Authors" w:date="2024-04-25T10:59:00Z">
        <w:r w:rsidR="00BD468D">
          <w:rPr>
            <w:noProof/>
          </w:rPr>
          <w:drawing>
            <wp:inline distT="114300" distB="114300" distL="114300" distR="114300">
              <wp:extent cx="5943600" cy="4572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5943600" cy="4572000"/>
                      </a:xfrm>
                      <a:prstGeom prst="rect">
                        <a:avLst/>
                      </a:prstGeom>
                      <a:ln/>
                    </pic:spPr>
                  </pic:pic>
                </a:graphicData>
              </a:graphic>
            </wp:inline>
          </w:drawing>
        </w:r>
      </w:ins>
    </w:p>
    <w:p w14:paraId="4E457339" w14:textId="77777777" w:rsidR="00F903CB" w:rsidRDefault="00BD468D">
      <w:pPr>
        <w:rPr>
          <w:ins w:id="676" w:author="Authors" w:date="2024-04-25T10:59:00Z"/>
        </w:rPr>
      </w:pPr>
      <w:ins w:id="677" w:author="Authors" w:date="2024-04-25T10:59:00Z">
        <w:r>
          <w:rPr>
            <w:b/>
          </w:rPr>
          <w:t>Figure 1.</w:t>
        </w:r>
        <w:r>
          <w:t xml:space="preserve"> A conceptual illustration of our methods for estimating the prevalence of inadequate micronutrient intakes using iron intakes in Kazakhstan as an example. The top row illustrates the procedure for males 15-19 years-old and the bottom row illustrates the results for all age-sex groups. First, we derive a skewed (gamma or log-normal) intake distribution, where the median (blue line) of distribution is drawn from the GDD and the shape of the distribution is drawn from the </w:t>
        </w:r>
        <w:proofErr w:type="spellStart"/>
        <w:r>
          <w:t>nutriR</w:t>
        </w:r>
        <w:proofErr w:type="spellEnd"/>
        <w:r>
          <w:t xml:space="preserve"> database (</w:t>
        </w:r>
        <w:r>
          <w:rPr>
            <w:b/>
          </w:rPr>
          <w:t>panel A</w:t>
        </w:r>
        <w:r>
          <w:t>). Second, we derive a normal requirement distribution, where the mean of the distribution is drawn from Allen et al.</w:t>
        </w:r>
        <w:r w:rsidR="00D9225D">
          <w:fldChar w:fldCharType="begin"/>
        </w:r>
        <w:r w:rsidR="00D9225D">
          <w:instrText xml:space="preserve"> HYPERLINK "https://www.zotero.org/google-docs/?SYno6W" \h </w:instrText>
        </w:r>
        <w:r w:rsidR="00D9225D">
          <w:fldChar w:fldCharType="separate"/>
        </w:r>
        <w:r>
          <w:rPr>
            <w:vertAlign w:val="superscript"/>
          </w:rPr>
          <w:t>24</w:t>
        </w:r>
        <w:r w:rsidR="00D9225D">
          <w:rPr>
            <w:vertAlign w:val="superscript"/>
          </w:rPr>
          <w:fldChar w:fldCharType="end"/>
        </w:r>
        <w:r>
          <w:t xml:space="preserve"> and the standard deviation of the distribution is derived assuming a coefficient of variation (CV) of 0.25 for vitamin B</w:t>
        </w:r>
        <w:r>
          <w:rPr>
            <w:vertAlign w:val="subscript"/>
          </w:rPr>
          <w:t>12</w:t>
        </w:r>
        <w:r>
          <w:t xml:space="preserve"> and 0.10 for all other nutrients based on Renwick et al.</w:t>
        </w:r>
        <w:r w:rsidR="00D9225D">
          <w:fldChar w:fldCharType="begin"/>
        </w:r>
        <w:r w:rsidR="00D9225D">
          <w:instrText xml:space="preserve"> HYPERLINK "https://www.zotero.org/google-docs/?W3LNGj" \h </w:instrText>
        </w:r>
        <w:r w:rsidR="00D9225D">
          <w:fldChar w:fldCharType="separate"/>
        </w:r>
        <w:r>
          <w:rPr>
            <w:vertAlign w:val="superscript"/>
          </w:rPr>
          <w:t>32</w:t>
        </w:r>
        <w:r w:rsidR="00D9225D">
          <w:rPr>
            <w:vertAlign w:val="superscript"/>
          </w:rPr>
          <w:fldChar w:fldCharType="end"/>
        </w:r>
        <w:r>
          <w:t xml:space="preserve"> (</w:t>
        </w:r>
        <w:r>
          <w:rPr>
            <w:b/>
          </w:rPr>
          <w:t>panel B).</w:t>
        </w:r>
        <w:r>
          <w:t xml:space="preserve"> Finally, we derive the percent inadequate intake by intersecting these two distributions using the probability approach (</w:t>
        </w:r>
        <w:r>
          <w:rPr>
            <w:b/>
          </w:rPr>
          <w:t>panel C</w:t>
        </w:r>
        <w:r>
          <w:t>). We calculate the number of people with inadequate intakes using population estimates from the World Bank.</w:t>
        </w:r>
        <w:r w:rsidR="00D9225D">
          <w:fldChar w:fldCharType="begin"/>
        </w:r>
        <w:r w:rsidR="00D9225D">
          <w:instrText xml:space="preserve"> HYPERLINK "https:</w:instrText>
        </w:r>
        <w:r w:rsidR="00D9225D">
          <w:instrText xml:space="preserve">//www.zotero.org/google-docs/?uWzmgV" \h </w:instrText>
        </w:r>
        <w:r w:rsidR="00D9225D">
          <w:fldChar w:fldCharType="separate"/>
        </w:r>
        <w:r>
          <w:rPr>
            <w:vertAlign w:val="superscript"/>
          </w:rPr>
          <w:t>26</w:t>
        </w:r>
        <w:r w:rsidR="00D9225D">
          <w:rPr>
            <w:vertAlign w:val="superscript"/>
          </w:rPr>
          <w:fldChar w:fldCharType="end"/>
        </w:r>
        <w:r>
          <w:t xml:space="preserve"> In panels A-C, the vertical dotted line indicates the average requirement. We repeat this process for every age-sex group as illustrated in </w:t>
        </w:r>
        <w:r>
          <w:rPr>
            <w:b/>
          </w:rPr>
          <w:t>panel D</w:t>
        </w:r>
        <w:r>
          <w:t>. In panel D, the color of the intake distribution lines indicates the prevalence of inadequate intakes. The point represents the median intake based on GDD. The thick line represents the inner 50% of the intake distribution and the thin line represents the inner 95% of the intake distribution. The black line shows the sex- and age-specific average requirements.</w:t>
        </w:r>
        <w:r>
          <w:br w:type="page"/>
        </w:r>
      </w:ins>
    </w:p>
    <w:p w14:paraId="596229F9" w14:textId="77777777" w:rsidR="00F903CB" w:rsidRDefault="00BD468D">
      <w:ins w:id="678" w:author="Authors" w:date="2024-04-25T10:59:00Z">
        <w:r>
          <w:rPr>
            <w:b/>
            <w:noProof/>
          </w:rPr>
          <w:lastRenderedPageBreak/>
          <w:drawing>
            <wp:inline distT="114300" distB="114300" distL="114300" distR="114300">
              <wp:extent cx="5943600" cy="5384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5943600" cy="5384800"/>
                      </a:xfrm>
                      <a:prstGeom prst="rect">
                        <a:avLst/>
                      </a:prstGeom>
                      <a:ln/>
                    </pic:spPr>
                  </pic:pic>
                </a:graphicData>
              </a:graphic>
            </wp:inline>
          </w:drawing>
        </w:r>
        <w:r>
          <w:rPr>
            <w:b/>
          </w:rPr>
          <w:t>Figure 2.</w:t>
        </w:r>
      </w:ins>
      <w:r>
        <w:t xml:space="preserve"> Estimated prevalence of intake inadequacies by country and nutrient in 2018. The estimated number and proportion of the global population with inadequacies is labeled inside each map. Countries with land areas less than 25,000 km</w:t>
      </w:r>
      <w:r>
        <w:rPr>
          <w:vertAlign w:val="superscript"/>
        </w:rPr>
        <w:t>2</w:t>
      </w:r>
      <w:r>
        <w:t xml:space="preserve"> are shown as points to increase visibility.</w:t>
      </w:r>
      <w:r>
        <w:br w:type="page"/>
      </w:r>
    </w:p>
    <w:p w14:paraId="25F10E40" w14:textId="533376FE" w:rsidR="00F903CB" w:rsidRDefault="00D9225D">
      <w:del w:id="679" w:author="Authors" w:date="2024-04-25T10:59:00Z">
        <w:r>
          <w:rPr>
            <w:b/>
            <w:noProof/>
          </w:rPr>
          <w:lastRenderedPageBreak/>
          <w:drawing>
            <wp:inline distT="114300" distB="114300" distL="114300" distR="114300" wp14:anchorId="3E3A4FB3" wp14:editId="5E106629">
              <wp:extent cx="5943600" cy="5486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943600" cy="5486400"/>
                      </a:xfrm>
                      <a:prstGeom prst="rect">
                        <a:avLst/>
                      </a:prstGeom>
                      <a:ln/>
                    </pic:spPr>
                  </pic:pic>
                </a:graphicData>
              </a:graphic>
            </wp:inline>
          </w:drawing>
        </w:r>
      </w:del>
      <w:ins w:id="680" w:author="Authors" w:date="2024-04-25T10:59:00Z">
        <w:r w:rsidR="00BD468D">
          <w:rPr>
            <w:b/>
            <w:noProof/>
          </w:rPr>
          <w:drawing>
            <wp:inline distT="114300" distB="114300" distL="114300" distR="114300">
              <wp:extent cx="5943600" cy="5486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943600" cy="5486400"/>
                      </a:xfrm>
                      <a:prstGeom prst="rect">
                        <a:avLst/>
                      </a:prstGeom>
                      <a:ln/>
                    </pic:spPr>
                  </pic:pic>
                </a:graphicData>
              </a:graphic>
            </wp:inline>
          </w:drawing>
        </w:r>
      </w:ins>
      <w:r w:rsidR="00BD468D">
        <w:rPr>
          <w:b/>
        </w:rPr>
        <w:t xml:space="preserve">Figure </w:t>
      </w:r>
      <w:del w:id="681" w:author="Authors" w:date="2024-04-25T10:59:00Z">
        <w:r>
          <w:rPr>
            <w:b/>
          </w:rPr>
          <w:delText>2</w:delText>
        </w:r>
      </w:del>
      <w:ins w:id="682" w:author="Authors" w:date="2024-04-25T10:59:00Z">
        <w:r w:rsidR="00BD468D">
          <w:rPr>
            <w:b/>
          </w:rPr>
          <w:t>3</w:t>
        </w:r>
      </w:ins>
      <w:r w:rsidR="00BD468D">
        <w:rPr>
          <w:b/>
        </w:rPr>
        <w:t>.</w:t>
      </w:r>
      <w:r w:rsidR="00BD468D">
        <w:t xml:space="preserve"> Prevalence of intake inadequacies by World Bank region and nutrient in 2018. Nutrients and regions are arranged in order of decreasing prevalence of inadequate intakes. Region abbreviations: S=South, N=North, C=Central, SS=Sub-Saharan, Mid=Middle, L=Latin, Carib=Caribbean, NZ=New Zealand. See </w:t>
      </w:r>
      <w:r w:rsidR="00BD468D">
        <w:rPr>
          <w:b/>
        </w:rPr>
        <w:t xml:space="preserve">Figure </w:t>
      </w:r>
      <w:del w:id="683" w:author="Authors" w:date="2024-04-25T10:59:00Z">
        <w:r>
          <w:rPr>
            <w:b/>
          </w:rPr>
          <w:delText>S12</w:delText>
        </w:r>
      </w:del>
      <w:ins w:id="684" w:author="Authors" w:date="2024-04-25T10:59:00Z">
        <w:r w:rsidR="00BD468D">
          <w:rPr>
            <w:b/>
          </w:rPr>
          <w:t>S11</w:t>
        </w:r>
      </w:ins>
      <w:r w:rsidR="00BD468D">
        <w:t xml:space="preserve"> for a map of the World Bank regions.</w:t>
      </w:r>
    </w:p>
    <w:p w14:paraId="2BBC6A18" w14:textId="77777777" w:rsidR="00F903CB" w:rsidRDefault="00BD468D">
      <w:pPr>
        <w:rPr>
          <w:b/>
        </w:rPr>
      </w:pPr>
      <w:r>
        <w:br w:type="page"/>
      </w:r>
    </w:p>
    <w:p w14:paraId="763EE113" w14:textId="12D2E361" w:rsidR="00F903CB" w:rsidRDefault="00D9225D">
      <w:del w:id="685" w:author="Authors" w:date="2024-04-25T10:59:00Z">
        <w:r>
          <w:rPr>
            <w:b/>
            <w:noProof/>
          </w:rPr>
          <w:lastRenderedPageBreak/>
          <w:drawing>
            <wp:inline distT="114300" distB="114300" distL="114300" distR="114300" wp14:anchorId="69CB8FEF" wp14:editId="415DB1BF">
              <wp:extent cx="5943600" cy="50292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943600" cy="5029200"/>
                      </a:xfrm>
                      <a:prstGeom prst="rect">
                        <a:avLst/>
                      </a:prstGeom>
                      <a:ln/>
                    </pic:spPr>
                  </pic:pic>
                </a:graphicData>
              </a:graphic>
            </wp:inline>
          </w:drawing>
        </w:r>
      </w:del>
      <w:ins w:id="686" w:author="Authors" w:date="2024-04-25T10:59:00Z">
        <w:r w:rsidR="00BD468D">
          <w:rPr>
            <w:b/>
            <w:noProof/>
          </w:rPr>
          <w:drawing>
            <wp:inline distT="114300" distB="114300" distL="114300" distR="114300">
              <wp:extent cx="5943600" cy="5029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43600" cy="5029200"/>
                      </a:xfrm>
                      <a:prstGeom prst="rect">
                        <a:avLst/>
                      </a:prstGeom>
                      <a:ln/>
                    </pic:spPr>
                  </pic:pic>
                </a:graphicData>
              </a:graphic>
            </wp:inline>
          </w:drawing>
        </w:r>
      </w:ins>
      <w:r w:rsidR="00BD468D">
        <w:rPr>
          <w:b/>
        </w:rPr>
        <w:t xml:space="preserve">Figure </w:t>
      </w:r>
      <w:del w:id="687" w:author="Authors" w:date="2024-04-25T10:59:00Z">
        <w:r>
          <w:rPr>
            <w:b/>
          </w:rPr>
          <w:delText>3</w:delText>
        </w:r>
      </w:del>
      <w:ins w:id="688" w:author="Authors" w:date="2024-04-25T10:59:00Z">
        <w:r w:rsidR="00BD468D">
          <w:rPr>
            <w:b/>
          </w:rPr>
          <w:t>4</w:t>
        </w:r>
      </w:ins>
      <w:r w:rsidR="00BD468D">
        <w:rPr>
          <w:b/>
        </w:rPr>
        <w:t>.</w:t>
      </w:r>
      <w:r w:rsidR="00BD468D">
        <w:t xml:space="preserve"> Distribution of subnational differences in the prevalence of intake inadequacies between females and males by World Bank region. Values greater than zero indicate higher </w:t>
      </w:r>
      <w:del w:id="689" w:author="Authors" w:date="2024-04-25T10:59:00Z">
        <w:r>
          <w:delText>levels</w:delText>
        </w:r>
      </w:del>
      <w:ins w:id="690" w:author="Authors" w:date="2024-04-25T10:59:00Z">
        <w:r w:rsidR="00BD468D">
          <w:t>prevalence</w:t>
        </w:r>
      </w:ins>
      <w:r w:rsidR="00BD468D">
        <w:t xml:space="preserve"> of intake inadequacies in females relative to males in the same country and age group. Values less than zero indicate higher </w:t>
      </w:r>
      <w:del w:id="691" w:author="Authors" w:date="2024-04-25T10:59:00Z">
        <w:r>
          <w:delText>levels</w:delText>
        </w:r>
      </w:del>
      <w:ins w:id="692" w:author="Authors" w:date="2024-04-25T10:59:00Z">
        <w:r w:rsidR="00BD468D">
          <w:t>prevalence</w:t>
        </w:r>
      </w:ins>
      <w:r w:rsidR="00BD468D">
        <w:t xml:space="preserve"> of intake inadequacies in males relative to females in the same country and age group. In the boxplots, the solid line indicates the median, the box indicates the interquartile range (IQR; 25th to 75th percentiles), the whiskers indicate 1.5 times the IQR, and the points beyond the whiskers indicate outliers. See </w:t>
      </w:r>
      <w:r w:rsidR="00BD468D">
        <w:rPr>
          <w:b/>
        </w:rPr>
        <w:t xml:space="preserve">Figure </w:t>
      </w:r>
      <w:del w:id="693" w:author="Authors" w:date="2024-04-25T10:59:00Z">
        <w:r>
          <w:rPr>
            <w:b/>
          </w:rPr>
          <w:delText>S12</w:delText>
        </w:r>
      </w:del>
      <w:ins w:id="694" w:author="Authors" w:date="2024-04-25T10:59:00Z">
        <w:r w:rsidR="00BD468D">
          <w:rPr>
            <w:b/>
          </w:rPr>
          <w:t>S11</w:t>
        </w:r>
      </w:ins>
      <w:r w:rsidR="00BD468D">
        <w:t xml:space="preserve"> for a map of the World Bank regions.</w:t>
      </w:r>
      <w:r w:rsidR="00BD468D">
        <w:br w:type="page"/>
      </w:r>
    </w:p>
    <w:p w14:paraId="654D853E" w14:textId="77777777" w:rsidR="00F903CB" w:rsidRDefault="00BD468D">
      <w:pPr>
        <w:pStyle w:val="Heading2"/>
      </w:pPr>
      <w:bookmarkStart w:id="695" w:name="_1ci93xb" w:colFirst="0" w:colLast="0"/>
      <w:bookmarkEnd w:id="695"/>
      <w:r>
        <w:lastRenderedPageBreak/>
        <w:t>Supplemental Tables and Figures</w:t>
      </w:r>
    </w:p>
    <w:p w14:paraId="69FD98BA" w14:textId="77777777" w:rsidR="00F903CB" w:rsidRDefault="00BD468D">
      <w:r>
        <w:rPr>
          <w:b/>
        </w:rPr>
        <w:t xml:space="preserve">Table S1. </w:t>
      </w:r>
      <w:r>
        <w:t>Nutrients included in analysis (AR=average requirement; IOM=U.S. Institute of Medicine; EFSA=European Food Safety Authority).</w:t>
      </w:r>
    </w:p>
    <w:p w14:paraId="40D9056A" w14:textId="77777777" w:rsidR="00F903CB" w:rsidRDefault="00F903CB">
      <w:pPr>
        <w:widowControl w:val="0"/>
        <w:pPrChange w:id="696" w:author="Authors" w:date="2024-04-25T10:59:00Z">
          <w:pPr>
            <w:widowControl w:val="0"/>
            <w:pBdr>
              <w:top w:val="nil"/>
              <w:left w:val="nil"/>
              <w:bottom w:val="nil"/>
              <w:right w:val="nil"/>
              <w:between w:val="nil"/>
            </w:pBdr>
          </w:pPr>
        </w:pPrChange>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Change w:id="697" w:author="Authors" w:date="2024-04-25T10:59:00Z">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PrChange>
      </w:tblPr>
      <w:tblGrid>
        <w:gridCol w:w="764"/>
        <w:gridCol w:w="2445"/>
        <w:gridCol w:w="791"/>
        <w:gridCol w:w="1138"/>
        <w:gridCol w:w="2945"/>
        <w:gridCol w:w="1277"/>
        <w:tblGridChange w:id="698">
          <w:tblGrid>
            <w:gridCol w:w="764"/>
            <w:gridCol w:w="2445"/>
            <w:gridCol w:w="791"/>
            <w:gridCol w:w="1138"/>
            <w:gridCol w:w="2945"/>
            <w:gridCol w:w="1277"/>
          </w:tblGrid>
        </w:tblGridChange>
      </w:tblGrid>
      <w:tr w:rsidR="00F903CB" w14:paraId="49A47037"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699"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60B19849" w14:textId="77777777" w:rsidR="00F903CB" w:rsidRDefault="00F903CB">
            <w:pPr>
              <w:widowControl w:val="0"/>
              <w:rPr>
                <w:rPrChange w:id="700" w:author="Authors" w:date="2024-04-25T10:59:00Z">
                  <w:rPr>
                    <w:sz w:val="20"/>
                  </w:rPr>
                </w:rPrChange>
              </w:rPr>
              <w:pPrChange w:id="701" w:author="Authors" w:date="2024-04-25T10:59:00Z">
                <w:pPr>
                  <w:widowControl w:val="0"/>
                  <w:pBdr>
                    <w:top w:val="nil"/>
                    <w:left w:val="nil"/>
                    <w:bottom w:val="nil"/>
                    <w:right w:val="nil"/>
                    <w:between w:val="nil"/>
                  </w:pBdr>
                </w:pPr>
              </w:pPrChange>
            </w:pPr>
          </w:p>
        </w:tc>
        <w:tc>
          <w:tcPr>
            <w:tcW w:w="2444" w:type="dxa"/>
            <w:tcBorders>
              <w:top w:val="nil"/>
              <w:left w:val="nil"/>
              <w:bottom w:val="nil"/>
              <w:right w:val="nil"/>
            </w:tcBorders>
            <w:tcMar>
              <w:top w:w="1" w:type="dxa"/>
              <w:left w:w="1" w:type="dxa"/>
              <w:bottom w:w="1" w:type="dxa"/>
              <w:right w:w="1" w:type="dxa"/>
            </w:tcMar>
            <w:vAlign w:val="bottom"/>
            <w:tcPrChange w:id="702"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182C0E20" w14:textId="77777777" w:rsidR="00F903CB" w:rsidRDefault="00F903CB">
            <w:pPr>
              <w:widowControl w:val="0"/>
              <w:rPr>
                <w:rPrChange w:id="703" w:author="Authors" w:date="2024-04-25T10:59:00Z">
                  <w:rPr>
                    <w:sz w:val="20"/>
                  </w:rPr>
                </w:rPrChange>
              </w:rPr>
              <w:pPrChange w:id="704" w:author="Authors" w:date="2024-04-25T10:59:00Z">
                <w:pPr>
                  <w:widowControl w:val="0"/>
                  <w:pBdr>
                    <w:top w:val="nil"/>
                    <w:left w:val="nil"/>
                    <w:bottom w:val="nil"/>
                    <w:right w:val="nil"/>
                    <w:between w:val="nil"/>
                  </w:pBdr>
                </w:pPr>
              </w:pPrChange>
            </w:pPr>
          </w:p>
        </w:tc>
        <w:tc>
          <w:tcPr>
            <w:tcW w:w="791" w:type="dxa"/>
            <w:tcBorders>
              <w:top w:val="nil"/>
              <w:left w:val="nil"/>
              <w:bottom w:val="nil"/>
              <w:right w:val="nil"/>
            </w:tcBorders>
            <w:tcMar>
              <w:top w:w="1" w:type="dxa"/>
              <w:left w:w="1" w:type="dxa"/>
              <w:bottom w:w="1" w:type="dxa"/>
              <w:right w:w="1" w:type="dxa"/>
            </w:tcMar>
            <w:vAlign w:val="bottom"/>
            <w:tcPrChange w:id="705"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6D26A0CA" w14:textId="77777777" w:rsidR="00F903CB" w:rsidRDefault="00F903CB">
            <w:pPr>
              <w:widowControl w:val="0"/>
              <w:rPr>
                <w:rPrChange w:id="706" w:author="Authors" w:date="2024-04-25T10:59:00Z">
                  <w:rPr>
                    <w:sz w:val="20"/>
                  </w:rPr>
                </w:rPrChange>
              </w:rPr>
              <w:pPrChange w:id="707" w:author="Authors" w:date="2024-04-25T10:59:00Z">
                <w:pPr>
                  <w:widowControl w:val="0"/>
                  <w:pBdr>
                    <w:top w:val="nil"/>
                    <w:left w:val="nil"/>
                    <w:bottom w:val="nil"/>
                    <w:right w:val="nil"/>
                    <w:between w:val="nil"/>
                  </w:pBdr>
                </w:pPr>
              </w:pPrChange>
            </w:pPr>
          </w:p>
        </w:tc>
        <w:tc>
          <w:tcPr>
            <w:tcW w:w="1138" w:type="dxa"/>
            <w:tcBorders>
              <w:top w:val="nil"/>
              <w:left w:val="nil"/>
              <w:bottom w:val="nil"/>
              <w:right w:val="nil"/>
            </w:tcBorders>
            <w:tcMar>
              <w:top w:w="1" w:type="dxa"/>
              <w:left w:w="1" w:type="dxa"/>
              <w:bottom w:w="1" w:type="dxa"/>
              <w:right w:w="1" w:type="dxa"/>
            </w:tcMar>
            <w:vAlign w:val="bottom"/>
            <w:tcPrChange w:id="708"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7DF343F0" w14:textId="77777777" w:rsidR="00F903CB" w:rsidRDefault="00F903CB">
            <w:pPr>
              <w:widowControl w:val="0"/>
              <w:rPr>
                <w:rPrChange w:id="709" w:author="Authors" w:date="2024-04-25T10:59:00Z">
                  <w:rPr>
                    <w:sz w:val="20"/>
                  </w:rPr>
                </w:rPrChange>
              </w:rPr>
              <w:pPrChange w:id="710" w:author="Authors" w:date="2024-04-25T10:59:00Z">
                <w:pPr>
                  <w:widowControl w:val="0"/>
                  <w:pBdr>
                    <w:top w:val="nil"/>
                    <w:left w:val="nil"/>
                    <w:bottom w:val="nil"/>
                    <w:right w:val="nil"/>
                    <w:between w:val="nil"/>
                  </w:pBdr>
                </w:pPr>
              </w:pPrChange>
            </w:pPr>
          </w:p>
        </w:tc>
        <w:tc>
          <w:tcPr>
            <w:tcW w:w="2944" w:type="dxa"/>
            <w:tcBorders>
              <w:top w:val="nil"/>
              <w:left w:val="nil"/>
              <w:bottom w:val="nil"/>
              <w:right w:val="nil"/>
            </w:tcBorders>
            <w:tcMar>
              <w:top w:w="1" w:type="dxa"/>
              <w:left w:w="1" w:type="dxa"/>
              <w:bottom w:w="1" w:type="dxa"/>
              <w:right w:w="1" w:type="dxa"/>
            </w:tcMar>
            <w:vAlign w:val="bottom"/>
            <w:tcPrChange w:id="711" w:author="Authors" w:date="2024-04-25T10:59:00Z">
              <w:tcPr>
                <w:tcW w:w="2944" w:type="dxa"/>
                <w:tcBorders>
                  <w:top w:val="nil"/>
                  <w:left w:val="nil"/>
                  <w:bottom w:val="nil"/>
                  <w:right w:val="nil"/>
                </w:tcBorders>
                <w:tcMar>
                  <w:top w:w="14" w:type="dxa"/>
                  <w:left w:w="14" w:type="dxa"/>
                  <w:bottom w:w="14" w:type="dxa"/>
                  <w:right w:w="14" w:type="dxa"/>
                </w:tcMar>
                <w:vAlign w:val="bottom"/>
              </w:tcPr>
            </w:tcPrChange>
          </w:tcPr>
          <w:p w14:paraId="78825761" w14:textId="77777777" w:rsidR="00F903CB" w:rsidRDefault="00BD468D">
            <w:pPr>
              <w:widowControl w:val="0"/>
              <w:rPr>
                <w:sz w:val="20"/>
                <w:szCs w:val="20"/>
              </w:rPr>
              <w:pPrChange w:id="712" w:author="Authors" w:date="2024-04-25T10:59:00Z">
                <w:pPr>
                  <w:widowControl w:val="0"/>
                  <w:pBdr>
                    <w:top w:val="nil"/>
                    <w:left w:val="nil"/>
                    <w:bottom w:val="nil"/>
                    <w:right w:val="nil"/>
                    <w:between w:val="nil"/>
                  </w:pBdr>
                </w:pPr>
              </w:pPrChange>
            </w:pPr>
            <w:r>
              <w:rPr>
                <w:b/>
                <w:sz w:val="20"/>
                <w:szCs w:val="20"/>
              </w:rPr>
              <w:t>Prevalence of inadequacies</w:t>
            </w:r>
          </w:p>
        </w:tc>
        <w:tc>
          <w:tcPr>
            <w:tcW w:w="1277" w:type="dxa"/>
            <w:tcBorders>
              <w:top w:val="nil"/>
              <w:left w:val="nil"/>
              <w:bottom w:val="nil"/>
              <w:right w:val="nil"/>
            </w:tcBorders>
            <w:tcMar>
              <w:top w:w="1" w:type="dxa"/>
              <w:left w:w="1" w:type="dxa"/>
              <w:bottom w:w="1" w:type="dxa"/>
              <w:right w:w="1" w:type="dxa"/>
            </w:tcMar>
            <w:vAlign w:val="bottom"/>
            <w:tcPrChange w:id="713" w:author="Authors" w:date="2024-04-25T10:59:00Z">
              <w:tcPr>
                <w:tcW w:w="1277" w:type="dxa"/>
                <w:tcBorders>
                  <w:top w:val="nil"/>
                  <w:left w:val="nil"/>
                  <w:bottom w:val="nil"/>
                  <w:right w:val="nil"/>
                </w:tcBorders>
                <w:tcMar>
                  <w:top w:w="14" w:type="dxa"/>
                  <w:left w:w="14" w:type="dxa"/>
                  <w:bottom w:w="14" w:type="dxa"/>
                  <w:right w:w="14" w:type="dxa"/>
                </w:tcMar>
                <w:vAlign w:val="bottom"/>
              </w:tcPr>
            </w:tcPrChange>
          </w:tcPr>
          <w:p w14:paraId="3B5F148E" w14:textId="77777777" w:rsidR="00F903CB" w:rsidRDefault="00F903CB">
            <w:pPr>
              <w:widowControl w:val="0"/>
              <w:rPr>
                <w:sz w:val="20"/>
                <w:szCs w:val="20"/>
              </w:rPr>
              <w:pPrChange w:id="714" w:author="Authors" w:date="2024-04-25T10:59:00Z">
                <w:pPr>
                  <w:widowControl w:val="0"/>
                  <w:pBdr>
                    <w:top w:val="nil"/>
                    <w:left w:val="nil"/>
                    <w:bottom w:val="nil"/>
                    <w:right w:val="nil"/>
                    <w:between w:val="nil"/>
                  </w:pBdr>
                </w:pPr>
              </w:pPrChange>
            </w:pPr>
          </w:p>
        </w:tc>
      </w:tr>
      <w:tr w:rsidR="00F903CB" w14:paraId="040A6747" w14:textId="77777777">
        <w:trPr>
          <w:trHeight w:val="14"/>
        </w:trPr>
        <w:tc>
          <w:tcPr>
            <w:tcW w:w="763" w:type="dxa"/>
            <w:tcBorders>
              <w:top w:val="nil"/>
              <w:left w:val="nil"/>
              <w:bottom w:val="single" w:sz="15" w:space="0" w:color="000000"/>
              <w:right w:val="nil"/>
            </w:tcBorders>
            <w:tcMar>
              <w:top w:w="1" w:type="dxa"/>
              <w:left w:w="1" w:type="dxa"/>
              <w:bottom w:w="1" w:type="dxa"/>
              <w:right w:w="1" w:type="dxa"/>
            </w:tcMar>
            <w:vAlign w:val="bottom"/>
            <w:tcPrChange w:id="715" w:author="Authors" w:date="2024-04-25T10:59:00Z">
              <w:tcPr>
                <w:tcW w:w="763" w:type="dxa"/>
                <w:tcBorders>
                  <w:top w:val="nil"/>
                  <w:left w:val="nil"/>
                  <w:bottom w:val="single" w:sz="15" w:space="0" w:color="000000"/>
                  <w:right w:val="nil"/>
                </w:tcBorders>
                <w:tcMar>
                  <w:top w:w="14" w:type="dxa"/>
                  <w:left w:w="14" w:type="dxa"/>
                  <w:bottom w:w="14" w:type="dxa"/>
                  <w:right w:w="14" w:type="dxa"/>
                </w:tcMar>
                <w:vAlign w:val="bottom"/>
              </w:tcPr>
            </w:tcPrChange>
          </w:tcPr>
          <w:p w14:paraId="4471C5A6" w14:textId="77777777" w:rsidR="00F903CB" w:rsidRDefault="00BD468D">
            <w:pPr>
              <w:widowControl w:val="0"/>
              <w:rPr>
                <w:sz w:val="20"/>
                <w:szCs w:val="20"/>
              </w:rPr>
              <w:pPrChange w:id="716" w:author="Authors" w:date="2024-04-25T10:59:00Z">
                <w:pPr>
                  <w:widowControl w:val="0"/>
                  <w:pBdr>
                    <w:top w:val="nil"/>
                    <w:left w:val="nil"/>
                    <w:bottom w:val="nil"/>
                    <w:right w:val="nil"/>
                    <w:between w:val="nil"/>
                  </w:pBdr>
                </w:pPr>
              </w:pPrChange>
            </w:pPr>
            <w:r>
              <w:rPr>
                <w:rFonts w:ascii="Calibri" w:hAnsi="Calibri"/>
                <w:b/>
                <w:sz w:val="20"/>
                <w:rPrChange w:id="717" w:author="Authors" w:date="2024-04-25T10:59:00Z">
                  <w:rPr>
                    <w:b/>
                    <w:sz w:val="20"/>
                  </w:rPr>
                </w:rPrChange>
              </w:rPr>
              <w:t>Type</w:t>
            </w:r>
          </w:p>
        </w:tc>
        <w:tc>
          <w:tcPr>
            <w:tcW w:w="2444" w:type="dxa"/>
            <w:tcBorders>
              <w:top w:val="nil"/>
              <w:left w:val="nil"/>
              <w:bottom w:val="single" w:sz="15" w:space="0" w:color="000000"/>
              <w:right w:val="nil"/>
            </w:tcBorders>
            <w:tcMar>
              <w:top w:w="1" w:type="dxa"/>
              <w:left w:w="1" w:type="dxa"/>
              <w:bottom w:w="1" w:type="dxa"/>
              <w:right w:w="1" w:type="dxa"/>
            </w:tcMar>
            <w:vAlign w:val="bottom"/>
            <w:tcPrChange w:id="718" w:author="Authors" w:date="2024-04-25T10:59:00Z">
              <w:tcPr>
                <w:tcW w:w="2444" w:type="dxa"/>
                <w:tcBorders>
                  <w:top w:val="nil"/>
                  <w:left w:val="nil"/>
                  <w:bottom w:val="single" w:sz="15" w:space="0" w:color="000000"/>
                  <w:right w:val="nil"/>
                </w:tcBorders>
                <w:tcMar>
                  <w:top w:w="14" w:type="dxa"/>
                  <w:left w:w="14" w:type="dxa"/>
                  <w:bottom w:w="14" w:type="dxa"/>
                  <w:right w:w="14" w:type="dxa"/>
                </w:tcMar>
                <w:vAlign w:val="bottom"/>
              </w:tcPr>
            </w:tcPrChange>
          </w:tcPr>
          <w:p w14:paraId="5BB838B6" w14:textId="77777777" w:rsidR="00F903CB" w:rsidRDefault="00BD468D">
            <w:pPr>
              <w:widowControl w:val="0"/>
              <w:rPr>
                <w:sz w:val="20"/>
                <w:szCs w:val="20"/>
              </w:rPr>
              <w:pPrChange w:id="719" w:author="Authors" w:date="2024-04-25T10:59:00Z">
                <w:pPr>
                  <w:widowControl w:val="0"/>
                  <w:pBdr>
                    <w:top w:val="nil"/>
                    <w:left w:val="nil"/>
                    <w:bottom w:val="nil"/>
                    <w:right w:val="nil"/>
                    <w:between w:val="nil"/>
                  </w:pBdr>
                </w:pPr>
              </w:pPrChange>
            </w:pPr>
            <w:r>
              <w:rPr>
                <w:rFonts w:ascii="Calibri" w:hAnsi="Calibri"/>
                <w:b/>
                <w:sz w:val="20"/>
                <w:rPrChange w:id="720" w:author="Authors" w:date="2024-04-25T10:59:00Z">
                  <w:rPr>
                    <w:b/>
                    <w:sz w:val="20"/>
                  </w:rPr>
                </w:rPrChange>
              </w:rPr>
              <w:t>Nutrient</w:t>
            </w:r>
          </w:p>
        </w:tc>
        <w:tc>
          <w:tcPr>
            <w:tcW w:w="791" w:type="dxa"/>
            <w:tcBorders>
              <w:top w:val="nil"/>
              <w:left w:val="nil"/>
              <w:bottom w:val="single" w:sz="15" w:space="0" w:color="000000"/>
              <w:right w:val="nil"/>
            </w:tcBorders>
            <w:tcMar>
              <w:top w:w="1" w:type="dxa"/>
              <w:left w:w="1" w:type="dxa"/>
              <w:bottom w:w="1" w:type="dxa"/>
              <w:right w:w="1" w:type="dxa"/>
            </w:tcMar>
            <w:vAlign w:val="bottom"/>
            <w:tcPrChange w:id="721" w:author="Authors" w:date="2024-04-25T10:59:00Z">
              <w:tcPr>
                <w:tcW w:w="791" w:type="dxa"/>
                <w:tcBorders>
                  <w:top w:val="nil"/>
                  <w:left w:val="nil"/>
                  <w:bottom w:val="single" w:sz="15" w:space="0" w:color="000000"/>
                  <w:right w:val="nil"/>
                </w:tcBorders>
                <w:tcMar>
                  <w:top w:w="14" w:type="dxa"/>
                  <w:left w:w="14" w:type="dxa"/>
                  <w:bottom w:w="14" w:type="dxa"/>
                  <w:right w:w="14" w:type="dxa"/>
                </w:tcMar>
                <w:vAlign w:val="bottom"/>
              </w:tcPr>
            </w:tcPrChange>
          </w:tcPr>
          <w:p w14:paraId="45647BED" w14:textId="77777777" w:rsidR="00F903CB" w:rsidRDefault="00BD468D">
            <w:pPr>
              <w:widowControl w:val="0"/>
              <w:rPr>
                <w:sz w:val="20"/>
                <w:szCs w:val="20"/>
              </w:rPr>
              <w:pPrChange w:id="722" w:author="Authors" w:date="2024-04-25T10:59:00Z">
                <w:pPr>
                  <w:widowControl w:val="0"/>
                  <w:pBdr>
                    <w:top w:val="nil"/>
                    <w:left w:val="nil"/>
                    <w:bottom w:val="nil"/>
                    <w:right w:val="nil"/>
                    <w:between w:val="nil"/>
                  </w:pBdr>
                </w:pPr>
              </w:pPrChange>
            </w:pPr>
            <w:r>
              <w:rPr>
                <w:rFonts w:ascii="Calibri" w:hAnsi="Calibri"/>
                <w:b/>
                <w:sz w:val="20"/>
                <w:rPrChange w:id="723" w:author="Authors" w:date="2024-04-25T10:59:00Z">
                  <w:rPr>
                    <w:b/>
                    <w:sz w:val="20"/>
                  </w:rPr>
                </w:rPrChange>
              </w:rPr>
              <w:t>Units</w:t>
            </w:r>
          </w:p>
        </w:tc>
        <w:tc>
          <w:tcPr>
            <w:tcW w:w="1138" w:type="dxa"/>
            <w:tcBorders>
              <w:top w:val="nil"/>
              <w:left w:val="nil"/>
              <w:bottom w:val="single" w:sz="15" w:space="0" w:color="000000"/>
              <w:right w:val="nil"/>
            </w:tcBorders>
            <w:tcMar>
              <w:top w:w="1" w:type="dxa"/>
              <w:left w:w="1" w:type="dxa"/>
              <w:bottom w:w="1" w:type="dxa"/>
              <w:right w:w="1" w:type="dxa"/>
            </w:tcMar>
            <w:vAlign w:val="bottom"/>
            <w:tcPrChange w:id="724" w:author="Authors" w:date="2024-04-25T10:59:00Z">
              <w:tcPr>
                <w:tcW w:w="1138" w:type="dxa"/>
                <w:tcBorders>
                  <w:top w:val="nil"/>
                  <w:left w:val="nil"/>
                  <w:bottom w:val="single" w:sz="15" w:space="0" w:color="000000"/>
                  <w:right w:val="nil"/>
                </w:tcBorders>
                <w:tcMar>
                  <w:top w:w="14" w:type="dxa"/>
                  <w:left w:w="14" w:type="dxa"/>
                  <w:bottom w:w="14" w:type="dxa"/>
                  <w:right w:w="14" w:type="dxa"/>
                </w:tcMar>
                <w:vAlign w:val="bottom"/>
              </w:tcPr>
            </w:tcPrChange>
          </w:tcPr>
          <w:p w14:paraId="3AF31CD2" w14:textId="77777777" w:rsidR="00F903CB" w:rsidRDefault="00BD468D">
            <w:pPr>
              <w:widowControl w:val="0"/>
              <w:rPr>
                <w:sz w:val="20"/>
                <w:szCs w:val="20"/>
              </w:rPr>
              <w:pPrChange w:id="725" w:author="Authors" w:date="2024-04-25T10:59:00Z">
                <w:pPr>
                  <w:widowControl w:val="0"/>
                  <w:pBdr>
                    <w:top w:val="nil"/>
                    <w:left w:val="nil"/>
                    <w:bottom w:val="nil"/>
                    <w:right w:val="nil"/>
                    <w:between w:val="nil"/>
                  </w:pBdr>
                </w:pPr>
              </w:pPrChange>
            </w:pPr>
            <w:r>
              <w:rPr>
                <w:rFonts w:ascii="Calibri" w:hAnsi="Calibri"/>
                <w:b/>
                <w:sz w:val="20"/>
                <w:rPrChange w:id="726" w:author="Authors" w:date="2024-04-25T10:59:00Z">
                  <w:rPr>
                    <w:b/>
                    <w:sz w:val="20"/>
                  </w:rPr>
                </w:rPrChange>
              </w:rPr>
              <w:t>AR source</w:t>
            </w:r>
          </w:p>
        </w:tc>
        <w:tc>
          <w:tcPr>
            <w:tcW w:w="2944" w:type="dxa"/>
            <w:tcBorders>
              <w:top w:val="nil"/>
              <w:left w:val="nil"/>
              <w:bottom w:val="single" w:sz="15" w:space="0" w:color="000000"/>
              <w:right w:val="nil"/>
            </w:tcBorders>
            <w:tcMar>
              <w:top w:w="1" w:type="dxa"/>
              <w:left w:w="1" w:type="dxa"/>
              <w:bottom w:w="1" w:type="dxa"/>
              <w:right w:w="1" w:type="dxa"/>
            </w:tcMar>
            <w:vAlign w:val="bottom"/>
            <w:tcPrChange w:id="727" w:author="Authors" w:date="2024-04-25T10:59:00Z">
              <w:tcPr>
                <w:tcW w:w="2944" w:type="dxa"/>
                <w:tcBorders>
                  <w:top w:val="nil"/>
                  <w:left w:val="nil"/>
                  <w:bottom w:val="single" w:sz="15" w:space="0" w:color="000000"/>
                  <w:right w:val="nil"/>
                </w:tcBorders>
                <w:tcMar>
                  <w:top w:w="14" w:type="dxa"/>
                  <w:left w:w="14" w:type="dxa"/>
                  <w:bottom w:w="14" w:type="dxa"/>
                  <w:right w:w="14" w:type="dxa"/>
                </w:tcMar>
                <w:vAlign w:val="bottom"/>
              </w:tcPr>
            </w:tcPrChange>
          </w:tcPr>
          <w:p w14:paraId="1BA58972" w14:textId="3F69CE50" w:rsidR="00F903CB" w:rsidRDefault="00D9225D">
            <w:pPr>
              <w:widowControl w:val="0"/>
              <w:rPr>
                <w:sz w:val="20"/>
                <w:szCs w:val="20"/>
              </w:rPr>
              <w:pPrChange w:id="728" w:author="Authors" w:date="2024-04-25T10:59:00Z">
                <w:pPr>
                  <w:widowControl w:val="0"/>
                  <w:pBdr>
                    <w:top w:val="nil"/>
                    <w:left w:val="nil"/>
                    <w:bottom w:val="nil"/>
                    <w:right w:val="nil"/>
                    <w:between w:val="nil"/>
                  </w:pBdr>
                </w:pPr>
              </w:pPrChange>
            </w:pPr>
            <w:del w:id="729" w:author="Authors" w:date="2024-04-25T10:59:00Z">
              <w:r>
                <w:rPr>
                  <w:b/>
                  <w:sz w:val="20"/>
                  <w:szCs w:val="20"/>
                </w:rPr>
                <w:delText>Billions</w:delText>
              </w:r>
            </w:del>
            <w:ins w:id="730" w:author="Authors" w:date="2024-04-25T10:59:00Z">
              <w:r w:rsidR="00BD468D">
                <w:rPr>
                  <w:b/>
                  <w:sz w:val="20"/>
                  <w:szCs w:val="20"/>
                </w:rPr>
                <w:t>(billions</w:t>
              </w:r>
            </w:ins>
            <w:r w:rsidR="00BD468D">
              <w:rPr>
                <w:b/>
                <w:sz w:val="20"/>
                <w:szCs w:val="20"/>
              </w:rPr>
              <w:t xml:space="preserve"> of people</w:t>
            </w:r>
            <w:ins w:id="731" w:author="Authors" w:date="2024-04-25T10:59:00Z">
              <w:r w:rsidR="00BD468D">
                <w:rPr>
                  <w:b/>
                  <w:sz w:val="20"/>
                  <w:szCs w:val="20"/>
                </w:rPr>
                <w:t>)</w:t>
              </w:r>
            </w:ins>
          </w:p>
        </w:tc>
        <w:tc>
          <w:tcPr>
            <w:tcW w:w="1277" w:type="dxa"/>
            <w:tcBorders>
              <w:top w:val="nil"/>
              <w:left w:val="nil"/>
              <w:bottom w:val="single" w:sz="15" w:space="0" w:color="000000"/>
              <w:right w:val="nil"/>
            </w:tcBorders>
            <w:tcMar>
              <w:top w:w="1" w:type="dxa"/>
              <w:left w:w="1" w:type="dxa"/>
              <w:bottom w:w="1" w:type="dxa"/>
              <w:right w:w="1" w:type="dxa"/>
            </w:tcMar>
            <w:vAlign w:val="bottom"/>
            <w:tcPrChange w:id="732" w:author="Authors" w:date="2024-04-25T10:59:00Z">
              <w:tcPr>
                <w:tcW w:w="1277" w:type="dxa"/>
                <w:tcBorders>
                  <w:top w:val="nil"/>
                  <w:left w:val="nil"/>
                  <w:bottom w:val="single" w:sz="15" w:space="0" w:color="000000"/>
                  <w:right w:val="nil"/>
                </w:tcBorders>
                <w:tcMar>
                  <w:top w:w="14" w:type="dxa"/>
                  <w:left w:w="14" w:type="dxa"/>
                  <w:bottom w:w="14" w:type="dxa"/>
                  <w:right w:w="14" w:type="dxa"/>
                </w:tcMar>
                <w:vAlign w:val="bottom"/>
              </w:tcPr>
            </w:tcPrChange>
          </w:tcPr>
          <w:p w14:paraId="38969622" w14:textId="77777777" w:rsidR="00F903CB" w:rsidRDefault="00BD468D">
            <w:pPr>
              <w:widowControl w:val="0"/>
              <w:rPr>
                <w:sz w:val="20"/>
                <w:szCs w:val="20"/>
              </w:rPr>
              <w:pPrChange w:id="733" w:author="Authors" w:date="2024-04-25T10:59:00Z">
                <w:pPr>
                  <w:widowControl w:val="0"/>
                  <w:pBdr>
                    <w:top w:val="nil"/>
                    <w:left w:val="nil"/>
                    <w:bottom w:val="nil"/>
                    <w:right w:val="nil"/>
                    <w:between w:val="nil"/>
                  </w:pBdr>
                </w:pPr>
              </w:pPrChange>
            </w:pPr>
            <w:r>
              <w:rPr>
                <w:b/>
                <w:sz w:val="20"/>
                <w:szCs w:val="20"/>
              </w:rPr>
              <w:t>% of people</w:t>
            </w:r>
          </w:p>
        </w:tc>
      </w:tr>
      <w:tr w:rsidR="00F903CB" w14:paraId="74A11E93"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734"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1E28C8DD" w14:textId="77777777" w:rsidR="00F903CB" w:rsidRDefault="00BD468D">
            <w:pPr>
              <w:widowControl w:val="0"/>
              <w:rPr>
                <w:sz w:val="20"/>
                <w:szCs w:val="20"/>
              </w:rPr>
              <w:pPrChange w:id="735" w:author="Authors" w:date="2024-04-25T10:59:00Z">
                <w:pPr>
                  <w:widowControl w:val="0"/>
                  <w:pBdr>
                    <w:top w:val="nil"/>
                    <w:left w:val="nil"/>
                    <w:bottom w:val="nil"/>
                    <w:right w:val="nil"/>
                    <w:between w:val="nil"/>
                  </w:pBdr>
                </w:pPr>
              </w:pPrChange>
            </w:pPr>
            <w:r>
              <w:rPr>
                <w:rFonts w:ascii="Calibri" w:hAnsi="Calibri"/>
                <w:sz w:val="20"/>
                <w:rPrChange w:id="736"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737"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1DAE975C" w14:textId="77777777" w:rsidR="00F903CB" w:rsidRDefault="00BD468D">
            <w:pPr>
              <w:widowControl w:val="0"/>
              <w:rPr>
                <w:sz w:val="20"/>
                <w:szCs w:val="20"/>
              </w:rPr>
              <w:pPrChange w:id="738" w:author="Authors" w:date="2024-04-25T10:59:00Z">
                <w:pPr>
                  <w:widowControl w:val="0"/>
                  <w:pBdr>
                    <w:top w:val="nil"/>
                    <w:left w:val="nil"/>
                    <w:bottom w:val="nil"/>
                    <w:right w:val="nil"/>
                    <w:between w:val="nil"/>
                  </w:pBdr>
                </w:pPr>
              </w:pPrChange>
            </w:pPr>
            <w:r>
              <w:rPr>
                <w:rFonts w:ascii="Calibri" w:hAnsi="Calibri"/>
                <w:sz w:val="20"/>
                <w:rPrChange w:id="739" w:author="Authors" w:date="2024-04-25T10:59:00Z">
                  <w:rPr>
                    <w:sz w:val="20"/>
                  </w:rPr>
                </w:rPrChange>
              </w:rPr>
              <w:t>Vitamin E</w:t>
            </w:r>
          </w:p>
        </w:tc>
        <w:tc>
          <w:tcPr>
            <w:tcW w:w="791" w:type="dxa"/>
            <w:tcBorders>
              <w:top w:val="nil"/>
              <w:left w:val="nil"/>
              <w:bottom w:val="nil"/>
              <w:right w:val="nil"/>
            </w:tcBorders>
            <w:tcMar>
              <w:top w:w="1" w:type="dxa"/>
              <w:left w:w="1" w:type="dxa"/>
              <w:bottom w:w="1" w:type="dxa"/>
              <w:right w:w="1" w:type="dxa"/>
            </w:tcMar>
            <w:vAlign w:val="bottom"/>
            <w:tcPrChange w:id="740"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4DF16C6D" w14:textId="77777777" w:rsidR="00F903CB" w:rsidRDefault="00BD468D">
            <w:pPr>
              <w:widowControl w:val="0"/>
              <w:rPr>
                <w:sz w:val="20"/>
                <w:szCs w:val="20"/>
              </w:rPr>
              <w:pPrChange w:id="741" w:author="Authors" w:date="2024-04-25T10:59:00Z">
                <w:pPr>
                  <w:widowControl w:val="0"/>
                  <w:pBdr>
                    <w:top w:val="nil"/>
                    <w:left w:val="nil"/>
                    <w:bottom w:val="nil"/>
                    <w:right w:val="nil"/>
                    <w:between w:val="nil"/>
                  </w:pBdr>
                </w:pPr>
              </w:pPrChange>
            </w:pPr>
            <w:r>
              <w:rPr>
                <w:rFonts w:ascii="Calibri" w:hAnsi="Calibri"/>
                <w:sz w:val="20"/>
                <w:rPrChange w:id="742"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743"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41D980CB" w14:textId="77777777" w:rsidR="00F903CB" w:rsidRDefault="00BD468D">
            <w:pPr>
              <w:widowControl w:val="0"/>
              <w:rPr>
                <w:sz w:val="20"/>
                <w:szCs w:val="20"/>
              </w:rPr>
              <w:pPrChange w:id="744" w:author="Authors" w:date="2024-04-25T10:59:00Z">
                <w:pPr>
                  <w:widowControl w:val="0"/>
                  <w:pBdr>
                    <w:top w:val="nil"/>
                    <w:left w:val="nil"/>
                    <w:bottom w:val="nil"/>
                    <w:right w:val="nil"/>
                    <w:between w:val="nil"/>
                  </w:pBdr>
                </w:pPr>
              </w:pPrChange>
            </w:pPr>
            <w:r>
              <w:rPr>
                <w:rFonts w:ascii="Calibri" w:hAnsi="Calibri"/>
                <w:sz w:val="20"/>
                <w:rPrChange w:id="745"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746"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502EB480" w14:textId="591CB73E" w:rsidR="00F903CB" w:rsidRDefault="00BD468D">
            <w:pPr>
              <w:widowControl w:val="0"/>
              <w:rPr>
                <w:sz w:val="20"/>
                <w:szCs w:val="20"/>
              </w:rPr>
            </w:pPr>
            <w:r>
              <w:rPr>
                <w:sz w:val="20"/>
                <w:szCs w:val="20"/>
              </w:rPr>
              <w:t>5.</w:t>
            </w:r>
            <w:del w:id="747" w:author="Authors" w:date="2024-04-25T10:59:00Z">
              <w:r w:rsidR="00D9225D">
                <w:rPr>
                  <w:sz w:val="20"/>
                  <w:szCs w:val="20"/>
                </w:rPr>
                <w:delText>07</w:delText>
              </w:r>
            </w:del>
            <w:ins w:id="748" w:author="Authors" w:date="2024-04-25T10:59:00Z">
              <w:r>
                <w:rPr>
                  <w:sz w:val="20"/>
                  <w:szCs w:val="20"/>
                </w:rPr>
                <w:t>0</w:t>
              </w:r>
            </w:ins>
          </w:p>
        </w:tc>
        <w:tc>
          <w:tcPr>
            <w:tcW w:w="1277" w:type="dxa"/>
            <w:tcBorders>
              <w:top w:val="nil"/>
              <w:left w:val="nil"/>
              <w:bottom w:val="nil"/>
              <w:right w:val="nil"/>
            </w:tcBorders>
            <w:tcMar>
              <w:top w:w="1" w:type="dxa"/>
              <w:left w:w="1" w:type="dxa"/>
              <w:bottom w:w="1" w:type="dxa"/>
              <w:right w:w="1" w:type="dxa"/>
            </w:tcMar>
            <w:vAlign w:val="bottom"/>
            <w:tcPrChange w:id="749"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2ACF7AA7" w14:textId="3DAE99BE" w:rsidR="00F903CB" w:rsidRDefault="00D9225D">
            <w:pPr>
              <w:widowControl w:val="0"/>
              <w:rPr>
                <w:sz w:val="20"/>
                <w:szCs w:val="20"/>
              </w:rPr>
            </w:pPr>
            <w:del w:id="750" w:author="Authors" w:date="2024-04-25T10:59:00Z">
              <w:r>
                <w:rPr>
                  <w:sz w:val="20"/>
                  <w:szCs w:val="20"/>
                </w:rPr>
                <w:delText>67.0</w:delText>
              </w:r>
            </w:del>
            <w:ins w:id="751" w:author="Authors" w:date="2024-04-25T10:59:00Z">
              <w:r w:rsidR="00BD468D">
                <w:rPr>
                  <w:sz w:val="20"/>
                  <w:szCs w:val="20"/>
                </w:rPr>
                <w:t>66.9</w:t>
              </w:r>
            </w:ins>
            <w:r w:rsidR="00BD468D">
              <w:rPr>
                <w:sz w:val="20"/>
                <w:szCs w:val="20"/>
              </w:rPr>
              <w:t>%</w:t>
            </w:r>
          </w:p>
        </w:tc>
      </w:tr>
      <w:tr w:rsidR="00F903CB" w14:paraId="3E75C286"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752"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641ED94C" w14:textId="77777777" w:rsidR="00F903CB" w:rsidRDefault="00BD468D">
            <w:pPr>
              <w:widowControl w:val="0"/>
              <w:rPr>
                <w:sz w:val="20"/>
                <w:szCs w:val="20"/>
              </w:rPr>
              <w:pPrChange w:id="753" w:author="Authors" w:date="2024-04-25T10:59:00Z">
                <w:pPr>
                  <w:widowControl w:val="0"/>
                  <w:pBdr>
                    <w:top w:val="nil"/>
                    <w:left w:val="nil"/>
                    <w:bottom w:val="nil"/>
                    <w:right w:val="nil"/>
                    <w:between w:val="nil"/>
                  </w:pBdr>
                </w:pPr>
              </w:pPrChange>
            </w:pPr>
            <w:r>
              <w:rPr>
                <w:rFonts w:ascii="Calibri" w:hAnsi="Calibri"/>
                <w:sz w:val="20"/>
                <w:rPrChange w:id="754"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755"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0E832808" w14:textId="77777777" w:rsidR="00F903CB" w:rsidRDefault="00BD468D">
            <w:pPr>
              <w:widowControl w:val="0"/>
              <w:rPr>
                <w:sz w:val="20"/>
                <w:szCs w:val="20"/>
              </w:rPr>
              <w:pPrChange w:id="756" w:author="Authors" w:date="2024-04-25T10:59:00Z">
                <w:pPr>
                  <w:widowControl w:val="0"/>
                  <w:pBdr>
                    <w:top w:val="nil"/>
                    <w:left w:val="nil"/>
                    <w:bottom w:val="nil"/>
                    <w:right w:val="nil"/>
                    <w:between w:val="nil"/>
                  </w:pBdr>
                </w:pPr>
              </w:pPrChange>
            </w:pPr>
            <w:r>
              <w:rPr>
                <w:rFonts w:ascii="Calibri" w:hAnsi="Calibri"/>
                <w:sz w:val="20"/>
                <w:rPrChange w:id="757" w:author="Authors" w:date="2024-04-25T10:59:00Z">
                  <w:rPr>
                    <w:sz w:val="20"/>
                  </w:rPr>
                </w:rPrChange>
              </w:rPr>
              <w:t>Riboflavin (vitamin B</w:t>
            </w:r>
            <w:r>
              <w:rPr>
                <w:rFonts w:ascii="Calibri" w:hAnsi="Calibri"/>
                <w:sz w:val="20"/>
                <w:vertAlign w:val="subscript"/>
                <w:rPrChange w:id="758" w:author="Authors" w:date="2024-04-25T10:59:00Z">
                  <w:rPr>
                    <w:sz w:val="20"/>
                    <w:vertAlign w:val="subscript"/>
                  </w:rPr>
                </w:rPrChange>
              </w:rPr>
              <w:t>2</w:t>
            </w:r>
            <w:r>
              <w:rPr>
                <w:rFonts w:ascii="Calibri" w:hAnsi="Calibri"/>
                <w:sz w:val="20"/>
                <w:rPrChange w:id="759" w:author="Authors" w:date="2024-04-25T10:59:00Z">
                  <w:rPr>
                    <w:sz w:val="20"/>
                  </w:rPr>
                </w:rPrChange>
              </w:rPr>
              <w:t>)</w:t>
            </w:r>
          </w:p>
        </w:tc>
        <w:tc>
          <w:tcPr>
            <w:tcW w:w="791" w:type="dxa"/>
            <w:tcBorders>
              <w:top w:val="nil"/>
              <w:left w:val="nil"/>
              <w:bottom w:val="nil"/>
              <w:right w:val="nil"/>
            </w:tcBorders>
            <w:tcMar>
              <w:top w:w="1" w:type="dxa"/>
              <w:left w:w="1" w:type="dxa"/>
              <w:bottom w:w="1" w:type="dxa"/>
              <w:right w:w="1" w:type="dxa"/>
            </w:tcMar>
            <w:vAlign w:val="bottom"/>
            <w:tcPrChange w:id="760"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58A37234" w14:textId="77777777" w:rsidR="00F903CB" w:rsidRDefault="00BD468D">
            <w:pPr>
              <w:widowControl w:val="0"/>
              <w:rPr>
                <w:sz w:val="20"/>
                <w:szCs w:val="20"/>
              </w:rPr>
              <w:pPrChange w:id="761" w:author="Authors" w:date="2024-04-25T10:59:00Z">
                <w:pPr>
                  <w:widowControl w:val="0"/>
                  <w:pBdr>
                    <w:top w:val="nil"/>
                    <w:left w:val="nil"/>
                    <w:bottom w:val="nil"/>
                    <w:right w:val="nil"/>
                    <w:between w:val="nil"/>
                  </w:pBdr>
                </w:pPr>
              </w:pPrChange>
            </w:pPr>
            <w:r>
              <w:rPr>
                <w:rFonts w:ascii="Calibri" w:hAnsi="Calibri"/>
                <w:sz w:val="20"/>
                <w:rPrChange w:id="762"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763"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116110AE" w14:textId="77777777" w:rsidR="00F903CB" w:rsidRDefault="00BD468D">
            <w:pPr>
              <w:widowControl w:val="0"/>
              <w:rPr>
                <w:sz w:val="20"/>
                <w:szCs w:val="20"/>
              </w:rPr>
              <w:pPrChange w:id="764" w:author="Authors" w:date="2024-04-25T10:59:00Z">
                <w:pPr>
                  <w:widowControl w:val="0"/>
                  <w:pBdr>
                    <w:top w:val="nil"/>
                    <w:left w:val="nil"/>
                    <w:bottom w:val="nil"/>
                    <w:right w:val="nil"/>
                    <w:between w:val="nil"/>
                  </w:pBdr>
                </w:pPr>
              </w:pPrChange>
            </w:pPr>
            <w:r>
              <w:rPr>
                <w:rFonts w:ascii="Calibri" w:hAnsi="Calibri"/>
                <w:sz w:val="20"/>
                <w:rPrChange w:id="765"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766"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53C9AA3E" w14:textId="6E4CEE27" w:rsidR="00F903CB" w:rsidRDefault="00BD468D">
            <w:pPr>
              <w:widowControl w:val="0"/>
              <w:rPr>
                <w:sz w:val="20"/>
                <w:szCs w:val="20"/>
              </w:rPr>
            </w:pPr>
            <w:r>
              <w:rPr>
                <w:sz w:val="20"/>
                <w:szCs w:val="20"/>
              </w:rPr>
              <w:t>4.</w:t>
            </w:r>
            <w:del w:id="767" w:author="Authors" w:date="2024-04-25T10:59:00Z">
              <w:r w:rsidR="00D9225D">
                <w:rPr>
                  <w:sz w:val="20"/>
                  <w:szCs w:val="20"/>
                </w:rPr>
                <w:delText>12</w:delText>
              </w:r>
            </w:del>
            <w:ins w:id="768" w:author="Authors" w:date="2024-04-25T10:59:00Z">
              <w:r>
                <w:rPr>
                  <w:sz w:val="20"/>
                  <w:szCs w:val="20"/>
                </w:rPr>
                <w:t>1</w:t>
              </w:r>
            </w:ins>
          </w:p>
        </w:tc>
        <w:tc>
          <w:tcPr>
            <w:tcW w:w="1277" w:type="dxa"/>
            <w:tcBorders>
              <w:top w:val="nil"/>
              <w:left w:val="nil"/>
              <w:bottom w:val="nil"/>
              <w:right w:val="nil"/>
            </w:tcBorders>
            <w:tcMar>
              <w:top w:w="1" w:type="dxa"/>
              <w:left w:w="1" w:type="dxa"/>
              <w:bottom w:w="1" w:type="dxa"/>
              <w:right w:w="1" w:type="dxa"/>
            </w:tcMar>
            <w:vAlign w:val="bottom"/>
            <w:tcPrChange w:id="769"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7A94EDDA" w14:textId="18595019" w:rsidR="00F903CB" w:rsidRDefault="00BD468D">
            <w:pPr>
              <w:widowControl w:val="0"/>
              <w:rPr>
                <w:sz w:val="20"/>
                <w:szCs w:val="20"/>
              </w:rPr>
            </w:pPr>
            <w:r>
              <w:rPr>
                <w:sz w:val="20"/>
                <w:szCs w:val="20"/>
              </w:rPr>
              <w:t>54.</w:t>
            </w:r>
            <w:del w:id="770" w:author="Authors" w:date="2024-04-25T10:59:00Z">
              <w:r w:rsidR="00D9225D">
                <w:rPr>
                  <w:sz w:val="20"/>
                  <w:szCs w:val="20"/>
                </w:rPr>
                <w:delText>4</w:delText>
              </w:r>
            </w:del>
            <w:ins w:id="771" w:author="Authors" w:date="2024-04-25T10:59:00Z">
              <w:r>
                <w:rPr>
                  <w:sz w:val="20"/>
                  <w:szCs w:val="20"/>
                </w:rPr>
                <w:t>5</w:t>
              </w:r>
            </w:ins>
            <w:r>
              <w:rPr>
                <w:sz w:val="20"/>
                <w:szCs w:val="20"/>
              </w:rPr>
              <w:t>%</w:t>
            </w:r>
          </w:p>
        </w:tc>
      </w:tr>
      <w:tr w:rsidR="00F903CB" w14:paraId="7BD66100"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772"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46B4721C" w14:textId="77777777" w:rsidR="00F903CB" w:rsidRDefault="00BD468D">
            <w:pPr>
              <w:widowControl w:val="0"/>
              <w:rPr>
                <w:sz w:val="20"/>
                <w:szCs w:val="20"/>
              </w:rPr>
              <w:pPrChange w:id="773" w:author="Authors" w:date="2024-04-25T10:59:00Z">
                <w:pPr>
                  <w:widowControl w:val="0"/>
                  <w:pBdr>
                    <w:top w:val="nil"/>
                    <w:left w:val="nil"/>
                    <w:bottom w:val="nil"/>
                    <w:right w:val="nil"/>
                    <w:between w:val="nil"/>
                  </w:pBdr>
                </w:pPr>
              </w:pPrChange>
            </w:pPr>
            <w:r>
              <w:rPr>
                <w:rFonts w:ascii="Calibri" w:hAnsi="Calibri"/>
                <w:sz w:val="20"/>
                <w:rPrChange w:id="774"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775"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138A7770" w14:textId="77777777" w:rsidR="00F903CB" w:rsidRDefault="00BD468D">
            <w:pPr>
              <w:widowControl w:val="0"/>
              <w:rPr>
                <w:sz w:val="20"/>
                <w:szCs w:val="20"/>
              </w:rPr>
              <w:pPrChange w:id="776" w:author="Authors" w:date="2024-04-25T10:59:00Z">
                <w:pPr>
                  <w:widowControl w:val="0"/>
                  <w:pBdr>
                    <w:top w:val="nil"/>
                    <w:left w:val="nil"/>
                    <w:bottom w:val="nil"/>
                    <w:right w:val="nil"/>
                    <w:between w:val="nil"/>
                  </w:pBdr>
                </w:pPr>
              </w:pPrChange>
            </w:pPr>
            <w:r>
              <w:rPr>
                <w:rFonts w:ascii="Calibri" w:hAnsi="Calibri"/>
                <w:sz w:val="20"/>
                <w:rPrChange w:id="777" w:author="Authors" w:date="2024-04-25T10:59:00Z">
                  <w:rPr>
                    <w:sz w:val="20"/>
                  </w:rPr>
                </w:rPrChange>
              </w:rPr>
              <w:t>Folate (vitamin B</w:t>
            </w:r>
            <w:r>
              <w:rPr>
                <w:rFonts w:ascii="Calibri" w:hAnsi="Calibri"/>
                <w:sz w:val="20"/>
                <w:vertAlign w:val="subscript"/>
                <w:rPrChange w:id="778" w:author="Authors" w:date="2024-04-25T10:59:00Z">
                  <w:rPr>
                    <w:sz w:val="20"/>
                    <w:vertAlign w:val="subscript"/>
                  </w:rPr>
                </w:rPrChange>
              </w:rPr>
              <w:t>9</w:t>
            </w:r>
            <w:r>
              <w:rPr>
                <w:rFonts w:ascii="Calibri" w:hAnsi="Calibri"/>
                <w:sz w:val="20"/>
                <w:rPrChange w:id="779" w:author="Authors" w:date="2024-04-25T10:59:00Z">
                  <w:rPr>
                    <w:sz w:val="20"/>
                  </w:rPr>
                </w:rPrChange>
              </w:rPr>
              <w:t>)</w:t>
            </w:r>
          </w:p>
        </w:tc>
        <w:tc>
          <w:tcPr>
            <w:tcW w:w="791" w:type="dxa"/>
            <w:tcBorders>
              <w:top w:val="nil"/>
              <w:left w:val="nil"/>
              <w:bottom w:val="nil"/>
              <w:right w:val="nil"/>
            </w:tcBorders>
            <w:tcMar>
              <w:top w:w="1" w:type="dxa"/>
              <w:left w:w="1" w:type="dxa"/>
              <w:bottom w:w="1" w:type="dxa"/>
              <w:right w:w="1" w:type="dxa"/>
            </w:tcMar>
            <w:vAlign w:val="bottom"/>
            <w:tcPrChange w:id="780"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4214C04E" w14:textId="77777777" w:rsidR="00F903CB" w:rsidRDefault="00BD468D">
            <w:pPr>
              <w:widowControl w:val="0"/>
              <w:rPr>
                <w:sz w:val="20"/>
                <w:szCs w:val="20"/>
              </w:rPr>
              <w:pPrChange w:id="781" w:author="Authors" w:date="2024-04-25T10:59:00Z">
                <w:pPr>
                  <w:widowControl w:val="0"/>
                  <w:pBdr>
                    <w:top w:val="nil"/>
                    <w:left w:val="nil"/>
                    <w:bottom w:val="nil"/>
                    <w:right w:val="nil"/>
                    <w:between w:val="nil"/>
                  </w:pBdr>
                </w:pPr>
              </w:pPrChange>
            </w:pPr>
            <w:r>
              <w:rPr>
                <w:rFonts w:ascii="Calibri" w:hAnsi="Calibri"/>
                <w:sz w:val="20"/>
                <w:rPrChange w:id="782" w:author="Authors" w:date="2024-04-25T10:59:00Z">
                  <w:rPr>
                    <w:sz w:val="20"/>
                  </w:rPr>
                </w:rPrChange>
              </w:rPr>
              <w:t>µg DFE</w:t>
            </w:r>
          </w:p>
        </w:tc>
        <w:tc>
          <w:tcPr>
            <w:tcW w:w="1138" w:type="dxa"/>
            <w:tcBorders>
              <w:top w:val="nil"/>
              <w:left w:val="nil"/>
              <w:bottom w:val="nil"/>
              <w:right w:val="nil"/>
            </w:tcBorders>
            <w:tcMar>
              <w:top w:w="1" w:type="dxa"/>
              <w:left w:w="1" w:type="dxa"/>
              <w:bottom w:w="1" w:type="dxa"/>
              <w:right w:w="1" w:type="dxa"/>
            </w:tcMar>
            <w:vAlign w:val="bottom"/>
            <w:tcPrChange w:id="783"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31224827" w14:textId="77777777" w:rsidR="00F903CB" w:rsidRDefault="00BD468D">
            <w:pPr>
              <w:widowControl w:val="0"/>
              <w:rPr>
                <w:sz w:val="20"/>
                <w:szCs w:val="20"/>
              </w:rPr>
              <w:pPrChange w:id="784" w:author="Authors" w:date="2024-04-25T10:59:00Z">
                <w:pPr>
                  <w:widowControl w:val="0"/>
                  <w:pBdr>
                    <w:top w:val="nil"/>
                    <w:left w:val="nil"/>
                    <w:bottom w:val="nil"/>
                    <w:right w:val="nil"/>
                    <w:between w:val="nil"/>
                  </w:pBdr>
                </w:pPr>
              </w:pPrChange>
            </w:pPr>
            <w:r>
              <w:rPr>
                <w:rFonts w:ascii="Calibri" w:hAnsi="Calibri"/>
                <w:sz w:val="20"/>
                <w:rPrChange w:id="785"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786"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0B36D584" w14:textId="3562815C" w:rsidR="00F903CB" w:rsidRDefault="00BD468D">
            <w:pPr>
              <w:widowControl w:val="0"/>
              <w:rPr>
                <w:sz w:val="20"/>
                <w:szCs w:val="20"/>
              </w:rPr>
            </w:pPr>
            <w:r>
              <w:rPr>
                <w:rFonts w:ascii="Calibri" w:hAnsi="Calibri"/>
                <w:sz w:val="20"/>
                <w:rPrChange w:id="787" w:author="Authors" w:date="2024-04-25T10:59:00Z">
                  <w:rPr>
                    <w:sz w:val="20"/>
                  </w:rPr>
                </w:rPrChange>
              </w:rPr>
              <w:t>4.</w:t>
            </w:r>
            <w:del w:id="788" w:author="Authors" w:date="2024-04-25T10:59:00Z">
              <w:r w:rsidR="00D9225D">
                <w:rPr>
                  <w:sz w:val="20"/>
                  <w:szCs w:val="20"/>
                </w:rPr>
                <w:delText>06</w:delText>
              </w:r>
            </w:del>
            <w:ins w:id="789" w:author="Authors" w:date="2024-04-25T10:59:00Z">
              <w:r>
                <w:rPr>
                  <w:rFonts w:ascii="Calibri" w:eastAsia="Calibri" w:hAnsi="Calibri" w:cs="Calibri"/>
                  <w:sz w:val="20"/>
                  <w:szCs w:val="20"/>
                </w:rPr>
                <w:t>1</w:t>
              </w:r>
            </w:ins>
          </w:p>
        </w:tc>
        <w:tc>
          <w:tcPr>
            <w:tcW w:w="1277" w:type="dxa"/>
            <w:tcBorders>
              <w:top w:val="nil"/>
              <w:left w:val="nil"/>
              <w:bottom w:val="nil"/>
              <w:right w:val="nil"/>
            </w:tcBorders>
            <w:tcMar>
              <w:top w:w="1" w:type="dxa"/>
              <w:left w:w="1" w:type="dxa"/>
              <w:bottom w:w="1" w:type="dxa"/>
              <w:right w:w="1" w:type="dxa"/>
            </w:tcMar>
            <w:vAlign w:val="bottom"/>
            <w:tcPrChange w:id="790"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51A9D828" w14:textId="1F097BB1" w:rsidR="00F903CB" w:rsidRDefault="00BD468D">
            <w:pPr>
              <w:widowControl w:val="0"/>
              <w:rPr>
                <w:sz w:val="20"/>
                <w:szCs w:val="20"/>
              </w:rPr>
            </w:pPr>
            <w:r>
              <w:rPr>
                <w:rFonts w:ascii="Calibri" w:hAnsi="Calibri"/>
                <w:sz w:val="20"/>
                <w:rPrChange w:id="791" w:author="Authors" w:date="2024-04-25T10:59:00Z">
                  <w:rPr>
                    <w:sz w:val="20"/>
                  </w:rPr>
                </w:rPrChange>
              </w:rPr>
              <w:t>53.</w:t>
            </w:r>
            <w:del w:id="792" w:author="Authors" w:date="2024-04-25T10:59:00Z">
              <w:r w:rsidR="00D9225D">
                <w:rPr>
                  <w:sz w:val="20"/>
                  <w:szCs w:val="20"/>
                </w:rPr>
                <w:delText>6</w:delText>
              </w:r>
            </w:del>
            <w:ins w:id="793" w:author="Authors" w:date="2024-04-25T10:59:00Z">
              <w:r>
                <w:rPr>
                  <w:rFonts w:ascii="Calibri" w:eastAsia="Calibri" w:hAnsi="Calibri" w:cs="Calibri"/>
                  <w:sz w:val="20"/>
                  <w:szCs w:val="20"/>
                </w:rPr>
                <w:t>8</w:t>
              </w:r>
            </w:ins>
            <w:r>
              <w:rPr>
                <w:rFonts w:ascii="Calibri" w:hAnsi="Calibri"/>
                <w:sz w:val="20"/>
                <w:rPrChange w:id="794" w:author="Authors" w:date="2024-04-25T10:59:00Z">
                  <w:rPr>
                    <w:sz w:val="20"/>
                  </w:rPr>
                </w:rPrChange>
              </w:rPr>
              <w:t>%</w:t>
            </w:r>
          </w:p>
        </w:tc>
      </w:tr>
      <w:tr w:rsidR="00F903CB" w14:paraId="236A0B34"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795"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6A544179" w14:textId="77777777" w:rsidR="00F903CB" w:rsidRDefault="00BD468D">
            <w:pPr>
              <w:widowControl w:val="0"/>
              <w:rPr>
                <w:sz w:val="20"/>
                <w:szCs w:val="20"/>
              </w:rPr>
              <w:pPrChange w:id="796" w:author="Authors" w:date="2024-04-25T10:59:00Z">
                <w:pPr>
                  <w:widowControl w:val="0"/>
                  <w:pBdr>
                    <w:top w:val="nil"/>
                    <w:left w:val="nil"/>
                    <w:bottom w:val="nil"/>
                    <w:right w:val="nil"/>
                    <w:between w:val="nil"/>
                  </w:pBdr>
                </w:pPr>
              </w:pPrChange>
            </w:pPr>
            <w:r>
              <w:rPr>
                <w:rFonts w:ascii="Calibri" w:hAnsi="Calibri"/>
                <w:sz w:val="20"/>
                <w:rPrChange w:id="797"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798"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3D609E31" w14:textId="77777777" w:rsidR="00F903CB" w:rsidRDefault="00BD468D">
            <w:pPr>
              <w:widowControl w:val="0"/>
              <w:rPr>
                <w:sz w:val="20"/>
                <w:szCs w:val="20"/>
              </w:rPr>
              <w:pPrChange w:id="799" w:author="Authors" w:date="2024-04-25T10:59:00Z">
                <w:pPr>
                  <w:widowControl w:val="0"/>
                  <w:pBdr>
                    <w:top w:val="nil"/>
                    <w:left w:val="nil"/>
                    <w:bottom w:val="nil"/>
                    <w:right w:val="nil"/>
                    <w:between w:val="nil"/>
                  </w:pBdr>
                </w:pPr>
              </w:pPrChange>
            </w:pPr>
            <w:r>
              <w:rPr>
                <w:rFonts w:ascii="Calibri" w:hAnsi="Calibri"/>
                <w:sz w:val="20"/>
                <w:rPrChange w:id="800" w:author="Authors" w:date="2024-04-25T10:59:00Z">
                  <w:rPr>
                    <w:sz w:val="20"/>
                  </w:rPr>
                </w:rPrChange>
              </w:rPr>
              <w:t>Vitamin C</w:t>
            </w:r>
          </w:p>
        </w:tc>
        <w:tc>
          <w:tcPr>
            <w:tcW w:w="791" w:type="dxa"/>
            <w:tcBorders>
              <w:top w:val="nil"/>
              <w:left w:val="nil"/>
              <w:bottom w:val="nil"/>
              <w:right w:val="nil"/>
            </w:tcBorders>
            <w:tcMar>
              <w:top w:w="1" w:type="dxa"/>
              <w:left w:w="1" w:type="dxa"/>
              <w:bottom w:w="1" w:type="dxa"/>
              <w:right w:w="1" w:type="dxa"/>
            </w:tcMar>
            <w:vAlign w:val="bottom"/>
            <w:tcPrChange w:id="801"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3EA19278" w14:textId="77777777" w:rsidR="00F903CB" w:rsidRDefault="00BD468D">
            <w:pPr>
              <w:widowControl w:val="0"/>
              <w:rPr>
                <w:sz w:val="20"/>
                <w:szCs w:val="20"/>
              </w:rPr>
              <w:pPrChange w:id="802" w:author="Authors" w:date="2024-04-25T10:59:00Z">
                <w:pPr>
                  <w:widowControl w:val="0"/>
                  <w:pBdr>
                    <w:top w:val="nil"/>
                    <w:left w:val="nil"/>
                    <w:bottom w:val="nil"/>
                    <w:right w:val="nil"/>
                    <w:between w:val="nil"/>
                  </w:pBdr>
                </w:pPr>
              </w:pPrChange>
            </w:pPr>
            <w:r>
              <w:rPr>
                <w:rFonts w:ascii="Calibri" w:hAnsi="Calibri"/>
                <w:sz w:val="20"/>
                <w:rPrChange w:id="803"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80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577CE92C" w14:textId="77777777" w:rsidR="00F903CB" w:rsidRDefault="00BD468D">
            <w:pPr>
              <w:widowControl w:val="0"/>
              <w:rPr>
                <w:sz w:val="20"/>
                <w:szCs w:val="20"/>
              </w:rPr>
              <w:pPrChange w:id="805" w:author="Authors" w:date="2024-04-25T10:59:00Z">
                <w:pPr>
                  <w:widowControl w:val="0"/>
                  <w:pBdr>
                    <w:top w:val="nil"/>
                    <w:left w:val="nil"/>
                    <w:bottom w:val="nil"/>
                    <w:right w:val="nil"/>
                    <w:between w:val="nil"/>
                  </w:pBdr>
                </w:pPr>
              </w:pPrChange>
            </w:pPr>
            <w:r>
              <w:rPr>
                <w:rFonts w:ascii="Calibri" w:hAnsi="Calibri"/>
                <w:sz w:val="20"/>
                <w:rPrChange w:id="806"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807"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6E0A262E" w14:textId="49DB03E6" w:rsidR="00F903CB" w:rsidRDefault="00BD468D">
            <w:pPr>
              <w:widowControl w:val="0"/>
              <w:rPr>
                <w:sz w:val="20"/>
                <w:szCs w:val="20"/>
              </w:rPr>
            </w:pPr>
            <w:r>
              <w:rPr>
                <w:rFonts w:ascii="Calibri" w:hAnsi="Calibri"/>
                <w:sz w:val="20"/>
                <w:rPrChange w:id="808" w:author="Authors" w:date="2024-04-25T10:59:00Z">
                  <w:rPr>
                    <w:sz w:val="20"/>
                  </w:rPr>
                </w:rPrChange>
              </w:rPr>
              <w:t>4.</w:t>
            </w:r>
            <w:del w:id="809" w:author="Authors" w:date="2024-04-25T10:59:00Z">
              <w:r w:rsidR="00D9225D">
                <w:rPr>
                  <w:sz w:val="20"/>
                  <w:szCs w:val="20"/>
                </w:rPr>
                <w:delText>04</w:delText>
              </w:r>
            </w:del>
            <w:ins w:id="810" w:author="Authors" w:date="2024-04-25T10:59:00Z">
              <w:r>
                <w:rPr>
                  <w:rFonts w:ascii="Calibri" w:eastAsia="Calibri" w:hAnsi="Calibri" w:cs="Calibri"/>
                  <w:sz w:val="20"/>
                  <w:szCs w:val="20"/>
                </w:rPr>
                <w:t>0</w:t>
              </w:r>
            </w:ins>
          </w:p>
        </w:tc>
        <w:tc>
          <w:tcPr>
            <w:tcW w:w="1277" w:type="dxa"/>
            <w:tcBorders>
              <w:top w:val="nil"/>
              <w:left w:val="nil"/>
              <w:bottom w:val="nil"/>
              <w:right w:val="nil"/>
            </w:tcBorders>
            <w:tcMar>
              <w:top w:w="1" w:type="dxa"/>
              <w:left w:w="1" w:type="dxa"/>
              <w:bottom w:w="1" w:type="dxa"/>
              <w:right w:w="1" w:type="dxa"/>
            </w:tcMar>
            <w:vAlign w:val="bottom"/>
            <w:tcPrChange w:id="811"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1667B3D1" w14:textId="77777777" w:rsidR="00F903CB" w:rsidRDefault="00BD468D">
            <w:pPr>
              <w:widowControl w:val="0"/>
              <w:rPr>
                <w:sz w:val="20"/>
                <w:szCs w:val="20"/>
              </w:rPr>
            </w:pPr>
            <w:r>
              <w:rPr>
                <w:rFonts w:ascii="Calibri" w:hAnsi="Calibri"/>
                <w:sz w:val="20"/>
                <w:rPrChange w:id="812" w:author="Authors" w:date="2024-04-25T10:59:00Z">
                  <w:rPr>
                    <w:sz w:val="20"/>
                  </w:rPr>
                </w:rPrChange>
              </w:rPr>
              <w:t>53.3%</w:t>
            </w:r>
          </w:p>
        </w:tc>
      </w:tr>
      <w:tr w:rsidR="00F903CB" w14:paraId="7CFC2C15"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813"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363C9F29" w14:textId="77777777" w:rsidR="00F903CB" w:rsidRDefault="00BD468D">
            <w:pPr>
              <w:widowControl w:val="0"/>
              <w:rPr>
                <w:sz w:val="20"/>
                <w:szCs w:val="20"/>
              </w:rPr>
              <w:pPrChange w:id="814" w:author="Authors" w:date="2024-04-25T10:59:00Z">
                <w:pPr>
                  <w:widowControl w:val="0"/>
                  <w:pBdr>
                    <w:top w:val="nil"/>
                    <w:left w:val="nil"/>
                    <w:bottom w:val="nil"/>
                    <w:right w:val="nil"/>
                    <w:between w:val="nil"/>
                  </w:pBdr>
                </w:pPr>
              </w:pPrChange>
            </w:pPr>
            <w:r>
              <w:rPr>
                <w:rFonts w:ascii="Calibri" w:hAnsi="Calibri"/>
                <w:sz w:val="20"/>
                <w:rPrChange w:id="815"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816"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4EB2B67E" w14:textId="77777777" w:rsidR="00F903CB" w:rsidRDefault="00BD468D">
            <w:pPr>
              <w:widowControl w:val="0"/>
              <w:rPr>
                <w:sz w:val="20"/>
                <w:szCs w:val="20"/>
              </w:rPr>
              <w:pPrChange w:id="817" w:author="Authors" w:date="2024-04-25T10:59:00Z">
                <w:pPr>
                  <w:widowControl w:val="0"/>
                  <w:pBdr>
                    <w:top w:val="nil"/>
                    <w:left w:val="nil"/>
                    <w:bottom w:val="nil"/>
                    <w:right w:val="nil"/>
                    <w:between w:val="nil"/>
                  </w:pBdr>
                </w:pPr>
              </w:pPrChange>
            </w:pPr>
            <w:r>
              <w:rPr>
                <w:rFonts w:ascii="Calibri" w:hAnsi="Calibri"/>
                <w:sz w:val="20"/>
                <w:rPrChange w:id="818" w:author="Authors" w:date="2024-04-25T10:59:00Z">
                  <w:rPr>
                    <w:sz w:val="20"/>
                  </w:rPr>
                </w:rPrChange>
              </w:rPr>
              <w:t>Vitamin B</w:t>
            </w:r>
            <w:r>
              <w:rPr>
                <w:rFonts w:ascii="Calibri" w:hAnsi="Calibri"/>
                <w:sz w:val="20"/>
                <w:vertAlign w:val="subscript"/>
                <w:rPrChange w:id="819" w:author="Authors" w:date="2024-04-25T10:59:00Z">
                  <w:rPr>
                    <w:sz w:val="20"/>
                    <w:vertAlign w:val="subscript"/>
                  </w:rPr>
                </w:rPrChange>
              </w:rPr>
              <w:t>6</w:t>
            </w:r>
            <w:r>
              <w:rPr>
                <w:rFonts w:ascii="Calibri" w:hAnsi="Calibri"/>
                <w:sz w:val="20"/>
                <w:rPrChange w:id="820" w:author="Authors" w:date="2024-04-25T10:59:00Z">
                  <w:rPr>
                    <w:sz w:val="20"/>
                  </w:rPr>
                </w:rPrChange>
              </w:rPr>
              <w:t xml:space="preserve"> (pyridoxine)</w:t>
            </w:r>
          </w:p>
        </w:tc>
        <w:tc>
          <w:tcPr>
            <w:tcW w:w="791" w:type="dxa"/>
            <w:tcBorders>
              <w:top w:val="nil"/>
              <w:left w:val="nil"/>
              <w:bottom w:val="nil"/>
              <w:right w:val="nil"/>
            </w:tcBorders>
            <w:tcMar>
              <w:top w:w="1" w:type="dxa"/>
              <w:left w:w="1" w:type="dxa"/>
              <w:bottom w:w="1" w:type="dxa"/>
              <w:right w:w="1" w:type="dxa"/>
            </w:tcMar>
            <w:vAlign w:val="bottom"/>
            <w:tcPrChange w:id="821"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390FEE5E" w14:textId="77777777" w:rsidR="00F903CB" w:rsidRDefault="00BD468D">
            <w:pPr>
              <w:widowControl w:val="0"/>
              <w:rPr>
                <w:sz w:val="20"/>
                <w:szCs w:val="20"/>
              </w:rPr>
              <w:pPrChange w:id="822" w:author="Authors" w:date="2024-04-25T10:59:00Z">
                <w:pPr>
                  <w:widowControl w:val="0"/>
                  <w:pBdr>
                    <w:top w:val="nil"/>
                    <w:left w:val="nil"/>
                    <w:bottom w:val="nil"/>
                    <w:right w:val="nil"/>
                    <w:between w:val="nil"/>
                  </w:pBdr>
                </w:pPr>
              </w:pPrChange>
            </w:pPr>
            <w:r>
              <w:rPr>
                <w:rFonts w:ascii="Calibri" w:hAnsi="Calibri"/>
                <w:sz w:val="20"/>
                <w:rPrChange w:id="823"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82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333869E3" w14:textId="77777777" w:rsidR="00F903CB" w:rsidRDefault="00BD468D">
            <w:pPr>
              <w:widowControl w:val="0"/>
              <w:rPr>
                <w:sz w:val="20"/>
                <w:szCs w:val="20"/>
              </w:rPr>
              <w:pPrChange w:id="825" w:author="Authors" w:date="2024-04-25T10:59:00Z">
                <w:pPr>
                  <w:widowControl w:val="0"/>
                  <w:pBdr>
                    <w:top w:val="nil"/>
                    <w:left w:val="nil"/>
                    <w:bottom w:val="nil"/>
                    <w:right w:val="nil"/>
                    <w:between w:val="nil"/>
                  </w:pBdr>
                </w:pPr>
              </w:pPrChange>
            </w:pPr>
            <w:r>
              <w:rPr>
                <w:rFonts w:ascii="Calibri" w:hAnsi="Calibri"/>
                <w:sz w:val="20"/>
                <w:rPrChange w:id="826"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827"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1642E5DC" w14:textId="72317D25" w:rsidR="00F903CB" w:rsidRDefault="00BD468D">
            <w:pPr>
              <w:widowControl w:val="0"/>
              <w:rPr>
                <w:sz w:val="20"/>
                <w:szCs w:val="20"/>
              </w:rPr>
            </w:pPr>
            <w:r>
              <w:rPr>
                <w:rFonts w:ascii="Calibri" w:hAnsi="Calibri"/>
                <w:sz w:val="20"/>
                <w:rPrChange w:id="828" w:author="Authors" w:date="2024-04-25T10:59:00Z">
                  <w:rPr>
                    <w:sz w:val="20"/>
                  </w:rPr>
                </w:rPrChange>
              </w:rPr>
              <w:t>3.</w:t>
            </w:r>
            <w:del w:id="829" w:author="Authors" w:date="2024-04-25T10:59:00Z">
              <w:r w:rsidR="00D9225D">
                <w:rPr>
                  <w:sz w:val="20"/>
                  <w:szCs w:val="20"/>
                </w:rPr>
                <w:delText>90</w:delText>
              </w:r>
            </w:del>
            <w:ins w:id="830" w:author="Authors" w:date="2024-04-25T10:59:00Z">
              <w:r>
                <w:rPr>
                  <w:rFonts w:ascii="Calibri" w:eastAsia="Calibri" w:hAnsi="Calibri" w:cs="Calibri"/>
                  <w:sz w:val="20"/>
                  <w:szCs w:val="20"/>
                </w:rPr>
                <w:t>9</w:t>
              </w:r>
            </w:ins>
          </w:p>
        </w:tc>
        <w:tc>
          <w:tcPr>
            <w:tcW w:w="1277" w:type="dxa"/>
            <w:tcBorders>
              <w:top w:val="nil"/>
              <w:left w:val="nil"/>
              <w:bottom w:val="nil"/>
              <w:right w:val="nil"/>
            </w:tcBorders>
            <w:tcMar>
              <w:top w:w="1" w:type="dxa"/>
              <w:left w:w="1" w:type="dxa"/>
              <w:bottom w:w="1" w:type="dxa"/>
              <w:right w:w="1" w:type="dxa"/>
            </w:tcMar>
            <w:vAlign w:val="bottom"/>
            <w:tcPrChange w:id="831"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1F78EBD6" w14:textId="77777777" w:rsidR="00F903CB" w:rsidRDefault="00BD468D">
            <w:pPr>
              <w:widowControl w:val="0"/>
              <w:rPr>
                <w:sz w:val="20"/>
                <w:szCs w:val="20"/>
              </w:rPr>
            </w:pPr>
            <w:r>
              <w:rPr>
                <w:rFonts w:ascii="Calibri" w:hAnsi="Calibri"/>
                <w:sz w:val="20"/>
                <w:rPrChange w:id="832" w:author="Authors" w:date="2024-04-25T10:59:00Z">
                  <w:rPr>
                    <w:sz w:val="20"/>
                  </w:rPr>
                </w:rPrChange>
              </w:rPr>
              <w:t>51.5%</w:t>
            </w:r>
          </w:p>
        </w:tc>
      </w:tr>
      <w:tr w:rsidR="00F903CB" w14:paraId="198DC568"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833"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71341C6F" w14:textId="77777777" w:rsidR="00F903CB" w:rsidRDefault="00BD468D">
            <w:pPr>
              <w:widowControl w:val="0"/>
              <w:rPr>
                <w:sz w:val="20"/>
                <w:szCs w:val="20"/>
              </w:rPr>
              <w:pPrChange w:id="834" w:author="Authors" w:date="2024-04-25T10:59:00Z">
                <w:pPr>
                  <w:widowControl w:val="0"/>
                  <w:pBdr>
                    <w:top w:val="nil"/>
                    <w:left w:val="nil"/>
                    <w:bottom w:val="nil"/>
                    <w:right w:val="nil"/>
                    <w:between w:val="nil"/>
                  </w:pBdr>
                </w:pPr>
              </w:pPrChange>
            </w:pPr>
            <w:r>
              <w:rPr>
                <w:rFonts w:ascii="Calibri" w:hAnsi="Calibri"/>
                <w:sz w:val="20"/>
                <w:rPrChange w:id="835"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836"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7733C36F" w14:textId="77777777" w:rsidR="00F903CB" w:rsidRDefault="00BD468D">
            <w:pPr>
              <w:widowControl w:val="0"/>
              <w:rPr>
                <w:sz w:val="20"/>
                <w:szCs w:val="20"/>
              </w:rPr>
              <w:pPrChange w:id="837" w:author="Authors" w:date="2024-04-25T10:59:00Z">
                <w:pPr>
                  <w:widowControl w:val="0"/>
                  <w:pBdr>
                    <w:top w:val="nil"/>
                    <w:left w:val="nil"/>
                    <w:bottom w:val="nil"/>
                    <w:right w:val="nil"/>
                    <w:between w:val="nil"/>
                  </w:pBdr>
                </w:pPr>
              </w:pPrChange>
            </w:pPr>
            <w:r>
              <w:rPr>
                <w:rFonts w:ascii="Calibri" w:hAnsi="Calibri"/>
                <w:sz w:val="20"/>
                <w:rPrChange w:id="838" w:author="Authors" w:date="2024-04-25T10:59:00Z">
                  <w:rPr>
                    <w:sz w:val="20"/>
                  </w:rPr>
                </w:rPrChange>
              </w:rPr>
              <w:t>Vitamin A (RAE)</w:t>
            </w:r>
          </w:p>
        </w:tc>
        <w:tc>
          <w:tcPr>
            <w:tcW w:w="791" w:type="dxa"/>
            <w:tcBorders>
              <w:top w:val="nil"/>
              <w:left w:val="nil"/>
              <w:bottom w:val="nil"/>
              <w:right w:val="nil"/>
            </w:tcBorders>
            <w:tcMar>
              <w:top w:w="1" w:type="dxa"/>
              <w:left w:w="1" w:type="dxa"/>
              <w:bottom w:w="1" w:type="dxa"/>
              <w:right w:w="1" w:type="dxa"/>
            </w:tcMar>
            <w:vAlign w:val="bottom"/>
            <w:tcPrChange w:id="839"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17DD75EF" w14:textId="6F9AF88A" w:rsidR="00F903CB" w:rsidRDefault="00BD468D">
            <w:pPr>
              <w:widowControl w:val="0"/>
              <w:rPr>
                <w:sz w:val="20"/>
                <w:szCs w:val="20"/>
              </w:rPr>
              <w:pPrChange w:id="840" w:author="Authors" w:date="2024-04-25T10:59:00Z">
                <w:pPr>
                  <w:widowControl w:val="0"/>
                  <w:pBdr>
                    <w:top w:val="nil"/>
                    <w:left w:val="nil"/>
                    <w:bottom w:val="nil"/>
                    <w:right w:val="nil"/>
                    <w:between w:val="nil"/>
                  </w:pBdr>
                </w:pPr>
              </w:pPrChange>
            </w:pPr>
            <w:r>
              <w:rPr>
                <w:rFonts w:ascii="Calibri" w:hAnsi="Calibri"/>
                <w:sz w:val="20"/>
                <w:rPrChange w:id="841" w:author="Authors" w:date="2024-04-25T10:59:00Z">
                  <w:rPr>
                    <w:sz w:val="20"/>
                  </w:rPr>
                </w:rPrChange>
              </w:rPr>
              <w:t xml:space="preserve">µg </w:t>
            </w:r>
            <w:del w:id="842" w:author="Authors" w:date="2024-04-25T10:59:00Z">
              <w:r w:rsidR="00D9225D">
                <w:rPr>
                  <w:sz w:val="20"/>
                  <w:szCs w:val="20"/>
                </w:rPr>
                <w:delText>RAE</w:delText>
              </w:r>
            </w:del>
            <w:ins w:id="843" w:author="Authors" w:date="2024-04-25T10:59:00Z">
              <w:r>
                <w:rPr>
                  <w:rFonts w:ascii="Calibri" w:eastAsia="Calibri" w:hAnsi="Calibri" w:cs="Calibri"/>
                  <w:sz w:val="20"/>
                  <w:szCs w:val="20"/>
                </w:rPr>
                <w:t>DFE</w:t>
              </w:r>
            </w:ins>
          </w:p>
        </w:tc>
        <w:tc>
          <w:tcPr>
            <w:tcW w:w="1138" w:type="dxa"/>
            <w:tcBorders>
              <w:top w:val="nil"/>
              <w:left w:val="nil"/>
              <w:bottom w:val="nil"/>
              <w:right w:val="nil"/>
            </w:tcBorders>
            <w:tcMar>
              <w:top w:w="1" w:type="dxa"/>
              <w:left w:w="1" w:type="dxa"/>
              <w:bottom w:w="1" w:type="dxa"/>
              <w:right w:w="1" w:type="dxa"/>
            </w:tcMar>
            <w:vAlign w:val="bottom"/>
            <w:tcPrChange w:id="84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26020800" w14:textId="77777777" w:rsidR="00F903CB" w:rsidRDefault="00BD468D">
            <w:pPr>
              <w:widowControl w:val="0"/>
              <w:rPr>
                <w:sz w:val="20"/>
                <w:szCs w:val="20"/>
              </w:rPr>
              <w:pPrChange w:id="845" w:author="Authors" w:date="2024-04-25T10:59:00Z">
                <w:pPr>
                  <w:widowControl w:val="0"/>
                  <w:pBdr>
                    <w:top w:val="nil"/>
                    <w:left w:val="nil"/>
                    <w:bottom w:val="nil"/>
                    <w:right w:val="nil"/>
                    <w:between w:val="nil"/>
                  </w:pBdr>
                </w:pPr>
              </w:pPrChange>
            </w:pPr>
            <w:r>
              <w:rPr>
                <w:rFonts w:ascii="Calibri" w:hAnsi="Calibri"/>
                <w:sz w:val="20"/>
                <w:rPrChange w:id="846"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847"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36F9A7FD" w14:textId="273DA8F7" w:rsidR="00F903CB" w:rsidRDefault="00BD468D">
            <w:pPr>
              <w:widowControl w:val="0"/>
              <w:rPr>
                <w:sz w:val="20"/>
                <w:szCs w:val="20"/>
              </w:rPr>
            </w:pPr>
            <w:r>
              <w:rPr>
                <w:rFonts w:ascii="Calibri" w:hAnsi="Calibri"/>
                <w:sz w:val="20"/>
                <w:rPrChange w:id="848" w:author="Authors" w:date="2024-04-25T10:59:00Z">
                  <w:rPr>
                    <w:sz w:val="20"/>
                  </w:rPr>
                </w:rPrChange>
              </w:rPr>
              <w:t>3.</w:t>
            </w:r>
            <w:del w:id="849" w:author="Authors" w:date="2024-04-25T10:59:00Z">
              <w:r w:rsidR="00D9225D">
                <w:rPr>
                  <w:sz w:val="20"/>
                  <w:szCs w:val="20"/>
                </w:rPr>
                <w:delText>63</w:delText>
              </w:r>
            </w:del>
            <w:ins w:id="850" w:author="Authors" w:date="2024-04-25T10:59:00Z">
              <w:r>
                <w:rPr>
                  <w:rFonts w:ascii="Calibri" w:eastAsia="Calibri" w:hAnsi="Calibri" w:cs="Calibri"/>
                  <w:sz w:val="20"/>
                  <w:szCs w:val="20"/>
                </w:rPr>
                <w:t>6</w:t>
              </w:r>
            </w:ins>
          </w:p>
        </w:tc>
        <w:tc>
          <w:tcPr>
            <w:tcW w:w="1277" w:type="dxa"/>
            <w:tcBorders>
              <w:top w:val="nil"/>
              <w:left w:val="nil"/>
              <w:bottom w:val="nil"/>
              <w:right w:val="nil"/>
            </w:tcBorders>
            <w:tcMar>
              <w:top w:w="1" w:type="dxa"/>
              <w:left w:w="1" w:type="dxa"/>
              <w:bottom w:w="1" w:type="dxa"/>
              <w:right w:w="1" w:type="dxa"/>
            </w:tcMar>
            <w:vAlign w:val="bottom"/>
            <w:tcPrChange w:id="851"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22AE7366" w14:textId="77777777" w:rsidR="00F903CB" w:rsidRDefault="00BD468D">
            <w:pPr>
              <w:widowControl w:val="0"/>
              <w:rPr>
                <w:sz w:val="20"/>
                <w:szCs w:val="20"/>
              </w:rPr>
            </w:pPr>
            <w:r>
              <w:rPr>
                <w:rFonts w:ascii="Calibri" w:hAnsi="Calibri"/>
                <w:sz w:val="20"/>
                <w:rPrChange w:id="852" w:author="Authors" w:date="2024-04-25T10:59:00Z">
                  <w:rPr>
                    <w:sz w:val="20"/>
                  </w:rPr>
                </w:rPrChange>
              </w:rPr>
              <w:t>47.9%</w:t>
            </w:r>
          </w:p>
        </w:tc>
      </w:tr>
      <w:tr w:rsidR="00F903CB" w14:paraId="7C3E954E"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853"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6EDAE6D8" w14:textId="77777777" w:rsidR="00F903CB" w:rsidRDefault="00BD468D">
            <w:pPr>
              <w:widowControl w:val="0"/>
              <w:rPr>
                <w:sz w:val="20"/>
                <w:szCs w:val="20"/>
              </w:rPr>
              <w:pPrChange w:id="854" w:author="Authors" w:date="2024-04-25T10:59:00Z">
                <w:pPr>
                  <w:widowControl w:val="0"/>
                  <w:pBdr>
                    <w:top w:val="nil"/>
                    <w:left w:val="nil"/>
                    <w:bottom w:val="nil"/>
                    <w:right w:val="nil"/>
                    <w:between w:val="nil"/>
                  </w:pBdr>
                </w:pPr>
              </w:pPrChange>
            </w:pPr>
            <w:r>
              <w:rPr>
                <w:rFonts w:ascii="Calibri" w:hAnsi="Calibri"/>
                <w:sz w:val="20"/>
                <w:rPrChange w:id="855"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856"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5ED6D1EC" w14:textId="77777777" w:rsidR="00F903CB" w:rsidRDefault="00BD468D">
            <w:pPr>
              <w:widowControl w:val="0"/>
              <w:rPr>
                <w:sz w:val="20"/>
                <w:szCs w:val="20"/>
              </w:rPr>
              <w:pPrChange w:id="857" w:author="Authors" w:date="2024-04-25T10:59:00Z">
                <w:pPr>
                  <w:widowControl w:val="0"/>
                  <w:pBdr>
                    <w:top w:val="nil"/>
                    <w:left w:val="nil"/>
                    <w:bottom w:val="nil"/>
                    <w:right w:val="nil"/>
                    <w:between w:val="nil"/>
                  </w:pBdr>
                </w:pPr>
              </w:pPrChange>
            </w:pPr>
            <w:r>
              <w:rPr>
                <w:rFonts w:ascii="Calibri" w:hAnsi="Calibri"/>
                <w:sz w:val="20"/>
                <w:rPrChange w:id="858" w:author="Authors" w:date="2024-04-25T10:59:00Z">
                  <w:rPr>
                    <w:sz w:val="20"/>
                  </w:rPr>
                </w:rPrChange>
              </w:rPr>
              <w:t>Vitamin B</w:t>
            </w:r>
            <w:r>
              <w:rPr>
                <w:rFonts w:ascii="Calibri" w:hAnsi="Calibri"/>
                <w:sz w:val="20"/>
                <w:vertAlign w:val="subscript"/>
                <w:rPrChange w:id="859" w:author="Authors" w:date="2024-04-25T10:59:00Z">
                  <w:rPr>
                    <w:sz w:val="20"/>
                    <w:vertAlign w:val="subscript"/>
                  </w:rPr>
                </w:rPrChange>
              </w:rPr>
              <w:t>12</w:t>
            </w:r>
            <w:r>
              <w:rPr>
                <w:rFonts w:ascii="Calibri" w:hAnsi="Calibri"/>
                <w:sz w:val="20"/>
                <w:rPrChange w:id="860" w:author="Authors" w:date="2024-04-25T10:59:00Z">
                  <w:rPr>
                    <w:sz w:val="20"/>
                  </w:rPr>
                </w:rPrChange>
              </w:rPr>
              <w:t xml:space="preserve"> (cobalamin)</w:t>
            </w:r>
          </w:p>
        </w:tc>
        <w:tc>
          <w:tcPr>
            <w:tcW w:w="791" w:type="dxa"/>
            <w:tcBorders>
              <w:top w:val="nil"/>
              <w:left w:val="nil"/>
              <w:bottom w:val="nil"/>
              <w:right w:val="nil"/>
            </w:tcBorders>
            <w:tcMar>
              <w:top w:w="1" w:type="dxa"/>
              <w:left w:w="1" w:type="dxa"/>
              <w:bottom w:w="1" w:type="dxa"/>
              <w:right w:w="1" w:type="dxa"/>
            </w:tcMar>
            <w:vAlign w:val="bottom"/>
            <w:tcPrChange w:id="861"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72402279" w14:textId="77777777" w:rsidR="00F903CB" w:rsidRDefault="00BD468D">
            <w:pPr>
              <w:widowControl w:val="0"/>
              <w:rPr>
                <w:sz w:val="20"/>
                <w:szCs w:val="20"/>
              </w:rPr>
              <w:pPrChange w:id="862" w:author="Authors" w:date="2024-04-25T10:59:00Z">
                <w:pPr>
                  <w:widowControl w:val="0"/>
                  <w:pBdr>
                    <w:top w:val="nil"/>
                    <w:left w:val="nil"/>
                    <w:bottom w:val="nil"/>
                    <w:right w:val="nil"/>
                    <w:between w:val="nil"/>
                  </w:pBdr>
                </w:pPr>
              </w:pPrChange>
            </w:pPr>
            <w:proofErr w:type="spellStart"/>
            <w:r>
              <w:rPr>
                <w:rFonts w:ascii="Calibri" w:hAnsi="Calibri"/>
                <w:sz w:val="20"/>
                <w:rPrChange w:id="863" w:author="Authors" w:date="2024-04-25T10:59:00Z">
                  <w:rPr>
                    <w:sz w:val="20"/>
                  </w:rPr>
                </w:rPrChange>
              </w:rPr>
              <w:t>ug</w:t>
            </w:r>
            <w:proofErr w:type="spellEnd"/>
          </w:p>
        </w:tc>
        <w:tc>
          <w:tcPr>
            <w:tcW w:w="1138" w:type="dxa"/>
            <w:tcBorders>
              <w:top w:val="nil"/>
              <w:left w:val="nil"/>
              <w:bottom w:val="nil"/>
              <w:right w:val="nil"/>
            </w:tcBorders>
            <w:tcMar>
              <w:top w:w="1" w:type="dxa"/>
              <w:left w:w="1" w:type="dxa"/>
              <w:bottom w:w="1" w:type="dxa"/>
              <w:right w:w="1" w:type="dxa"/>
            </w:tcMar>
            <w:vAlign w:val="bottom"/>
            <w:tcPrChange w:id="86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217770B3" w14:textId="77777777" w:rsidR="00F903CB" w:rsidRDefault="00BD468D">
            <w:pPr>
              <w:widowControl w:val="0"/>
              <w:rPr>
                <w:sz w:val="20"/>
                <w:szCs w:val="20"/>
              </w:rPr>
              <w:pPrChange w:id="865" w:author="Authors" w:date="2024-04-25T10:59:00Z">
                <w:pPr>
                  <w:widowControl w:val="0"/>
                  <w:pBdr>
                    <w:top w:val="nil"/>
                    <w:left w:val="nil"/>
                    <w:bottom w:val="nil"/>
                    <w:right w:val="nil"/>
                    <w:between w:val="nil"/>
                  </w:pBdr>
                </w:pPr>
              </w:pPrChange>
            </w:pPr>
            <w:r>
              <w:rPr>
                <w:rFonts w:ascii="Calibri" w:hAnsi="Calibri"/>
                <w:sz w:val="20"/>
                <w:rPrChange w:id="866"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867"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7E2B3680" w14:textId="0387D5B0" w:rsidR="00F903CB" w:rsidRDefault="00D9225D">
            <w:pPr>
              <w:widowControl w:val="0"/>
              <w:rPr>
                <w:sz w:val="20"/>
                <w:szCs w:val="20"/>
              </w:rPr>
            </w:pPr>
            <w:del w:id="868" w:author="Authors" w:date="2024-04-25T10:59:00Z">
              <w:r>
                <w:rPr>
                  <w:sz w:val="20"/>
                  <w:szCs w:val="20"/>
                </w:rPr>
                <w:delText>2.97</w:delText>
              </w:r>
            </w:del>
            <w:ins w:id="869" w:author="Authors" w:date="2024-04-25T10:59:00Z">
              <w:r w:rsidR="00BD468D">
                <w:rPr>
                  <w:rFonts w:ascii="Calibri" w:eastAsia="Calibri" w:hAnsi="Calibri" w:cs="Calibri"/>
                  <w:sz w:val="20"/>
                  <w:szCs w:val="20"/>
                </w:rPr>
                <w:t>3.0</w:t>
              </w:r>
            </w:ins>
          </w:p>
        </w:tc>
        <w:tc>
          <w:tcPr>
            <w:tcW w:w="1277" w:type="dxa"/>
            <w:tcBorders>
              <w:top w:val="nil"/>
              <w:left w:val="nil"/>
              <w:bottom w:val="nil"/>
              <w:right w:val="nil"/>
            </w:tcBorders>
            <w:tcMar>
              <w:top w:w="1" w:type="dxa"/>
              <w:left w:w="1" w:type="dxa"/>
              <w:bottom w:w="1" w:type="dxa"/>
              <w:right w:w="1" w:type="dxa"/>
            </w:tcMar>
            <w:vAlign w:val="bottom"/>
            <w:tcPrChange w:id="870"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5AD6C489" w14:textId="0D1D7F22" w:rsidR="00F903CB" w:rsidRDefault="00BD468D">
            <w:pPr>
              <w:widowControl w:val="0"/>
              <w:rPr>
                <w:sz w:val="20"/>
                <w:szCs w:val="20"/>
              </w:rPr>
            </w:pPr>
            <w:r>
              <w:rPr>
                <w:rFonts w:ascii="Calibri" w:hAnsi="Calibri"/>
                <w:sz w:val="20"/>
                <w:rPrChange w:id="871" w:author="Authors" w:date="2024-04-25T10:59:00Z">
                  <w:rPr>
                    <w:sz w:val="20"/>
                  </w:rPr>
                </w:rPrChange>
              </w:rPr>
              <w:t>39.</w:t>
            </w:r>
            <w:del w:id="872" w:author="Authors" w:date="2024-04-25T10:59:00Z">
              <w:r w:rsidR="00D9225D">
                <w:rPr>
                  <w:sz w:val="20"/>
                  <w:szCs w:val="20"/>
                </w:rPr>
                <w:delText>3</w:delText>
              </w:r>
            </w:del>
            <w:ins w:id="873" w:author="Authors" w:date="2024-04-25T10:59:00Z">
              <w:r>
                <w:rPr>
                  <w:rFonts w:ascii="Calibri" w:eastAsia="Calibri" w:hAnsi="Calibri" w:cs="Calibri"/>
                  <w:sz w:val="20"/>
                  <w:szCs w:val="20"/>
                </w:rPr>
                <w:t>4</w:t>
              </w:r>
            </w:ins>
            <w:r>
              <w:rPr>
                <w:rFonts w:ascii="Calibri" w:hAnsi="Calibri"/>
                <w:sz w:val="20"/>
                <w:rPrChange w:id="874" w:author="Authors" w:date="2024-04-25T10:59:00Z">
                  <w:rPr>
                    <w:sz w:val="20"/>
                  </w:rPr>
                </w:rPrChange>
              </w:rPr>
              <w:t>%</w:t>
            </w:r>
          </w:p>
        </w:tc>
      </w:tr>
      <w:tr w:rsidR="00F903CB" w14:paraId="09CB6954"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875"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07F2D3DD" w14:textId="77777777" w:rsidR="00F903CB" w:rsidRDefault="00BD468D">
            <w:pPr>
              <w:widowControl w:val="0"/>
              <w:rPr>
                <w:sz w:val="20"/>
                <w:szCs w:val="20"/>
              </w:rPr>
              <w:pPrChange w:id="876" w:author="Authors" w:date="2024-04-25T10:59:00Z">
                <w:pPr>
                  <w:widowControl w:val="0"/>
                  <w:pBdr>
                    <w:top w:val="nil"/>
                    <w:left w:val="nil"/>
                    <w:bottom w:val="nil"/>
                    <w:right w:val="nil"/>
                    <w:between w:val="nil"/>
                  </w:pBdr>
                </w:pPr>
              </w:pPrChange>
            </w:pPr>
            <w:r>
              <w:rPr>
                <w:rFonts w:ascii="Calibri" w:hAnsi="Calibri"/>
                <w:sz w:val="20"/>
                <w:rPrChange w:id="877"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878"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09B688F3" w14:textId="77777777" w:rsidR="00F903CB" w:rsidRDefault="00BD468D">
            <w:pPr>
              <w:widowControl w:val="0"/>
              <w:rPr>
                <w:sz w:val="20"/>
                <w:szCs w:val="20"/>
              </w:rPr>
              <w:pPrChange w:id="879" w:author="Authors" w:date="2024-04-25T10:59:00Z">
                <w:pPr>
                  <w:widowControl w:val="0"/>
                  <w:pBdr>
                    <w:top w:val="nil"/>
                    <w:left w:val="nil"/>
                    <w:bottom w:val="nil"/>
                    <w:right w:val="nil"/>
                    <w:between w:val="nil"/>
                  </w:pBdr>
                </w:pPr>
              </w:pPrChange>
            </w:pPr>
            <w:r>
              <w:rPr>
                <w:rFonts w:ascii="Calibri" w:hAnsi="Calibri"/>
                <w:sz w:val="20"/>
                <w:rPrChange w:id="880" w:author="Authors" w:date="2024-04-25T10:59:00Z">
                  <w:rPr>
                    <w:sz w:val="20"/>
                  </w:rPr>
                </w:rPrChange>
              </w:rPr>
              <w:t>Thiamin (vitamin B</w:t>
            </w:r>
            <w:r>
              <w:rPr>
                <w:rFonts w:ascii="Calibri" w:hAnsi="Calibri"/>
                <w:sz w:val="20"/>
                <w:vertAlign w:val="subscript"/>
                <w:rPrChange w:id="881" w:author="Authors" w:date="2024-04-25T10:59:00Z">
                  <w:rPr>
                    <w:sz w:val="20"/>
                    <w:vertAlign w:val="subscript"/>
                  </w:rPr>
                </w:rPrChange>
              </w:rPr>
              <w:t>1</w:t>
            </w:r>
            <w:r>
              <w:rPr>
                <w:rFonts w:ascii="Calibri" w:hAnsi="Calibri"/>
                <w:sz w:val="20"/>
                <w:rPrChange w:id="882" w:author="Authors" w:date="2024-04-25T10:59:00Z">
                  <w:rPr>
                    <w:sz w:val="20"/>
                  </w:rPr>
                </w:rPrChange>
              </w:rPr>
              <w:t>)</w:t>
            </w:r>
          </w:p>
        </w:tc>
        <w:tc>
          <w:tcPr>
            <w:tcW w:w="791" w:type="dxa"/>
            <w:tcBorders>
              <w:top w:val="nil"/>
              <w:left w:val="nil"/>
              <w:bottom w:val="nil"/>
              <w:right w:val="nil"/>
            </w:tcBorders>
            <w:tcMar>
              <w:top w:w="1" w:type="dxa"/>
              <w:left w:w="1" w:type="dxa"/>
              <w:bottom w:w="1" w:type="dxa"/>
              <w:right w:w="1" w:type="dxa"/>
            </w:tcMar>
            <w:vAlign w:val="bottom"/>
            <w:tcPrChange w:id="883"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3AB08694" w14:textId="77777777" w:rsidR="00F903CB" w:rsidRDefault="00BD468D">
            <w:pPr>
              <w:widowControl w:val="0"/>
              <w:rPr>
                <w:sz w:val="20"/>
                <w:szCs w:val="20"/>
              </w:rPr>
              <w:pPrChange w:id="884" w:author="Authors" w:date="2024-04-25T10:59:00Z">
                <w:pPr>
                  <w:widowControl w:val="0"/>
                  <w:pBdr>
                    <w:top w:val="nil"/>
                    <w:left w:val="nil"/>
                    <w:bottom w:val="nil"/>
                    <w:right w:val="nil"/>
                    <w:between w:val="nil"/>
                  </w:pBdr>
                </w:pPr>
              </w:pPrChange>
            </w:pPr>
            <w:r>
              <w:rPr>
                <w:rFonts w:ascii="Calibri" w:hAnsi="Calibri"/>
                <w:sz w:val="20"/>
                <w:rPrChange w:id="885"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886"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2127AD5D" w14:textId="77777777" w:rsidR="00F903CB" w:rsidRDefault="00BD468D">
            <w:pPr>
              <w:widowControl w:val="0"/>
              <w:rPr>
                <w:sz w:val="20"/>
                <w:szCs w:val="20"/>
              </w:rPr>
              <w:pPrChange w:id="887" w:author="Authors" w:date="2024-04-25T10:59:00Z">
                <w:pPr>
                  <w:widowControl w:val="0"/>
                  <w:pBdr>
                    <w:top w:val="nil"/>
                    <w:left w:val="nil"/>
                    <w:bottom w:val="nil"/>
                    <w:right w:val="nil"/>
                    <w:between w:val="nil"/>
                  </w:pBdr>
                </w:pPr>
              </w:pPrChange>
            </w:pPr>
            <w:r>
              <w:rPr>
                <w:rFonts w:ascii="Calibri" w:hAnsi="Calibri"/>
                <w:sz w:val="20"/>
                <w:rPrChange w:id="888"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889"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0A329B36" w14:textId="3FA2E5B0" w:rsidR="00F903CB" w:rsidRDefault="00BD468D">
            <w:pPr>
              <w:widowControl w:val="0"/>
              <w:rPr>
                <w:sz w:val="20"/>
                <w:szCs w:val="20"/>
              </w:rPr>
            </w:pPr>
            <w:r>
              <w:rPr>
                <w:rFonts w:ascii="Calibri" w:hAnsi="Calibri"/>
                <w:sz w:val="20"/>
                <w:rPrChange w:id="890" w:author="Authors" w:date="2024-04-25T10:59:00Z">
                  <w:rPr>
                    <w:sz w:val="20"/>
                  </w:rPr>
                </w:rPrChange>
              </w:rPr>
              <w:t>2.</w:t>
            </w:r>
            <w:del w:id="891" w:author="Authors" w:date="2024-04-25T10:59:00Z">
              <w:r w:rsidR="00D9225D">
                <w:rPr>
                  <w:sz w:val="20"/>
                  <w:szCs w:val="20"/>
                </w:rPr>
                <w:delText>25</w:delText>
              </w:r>
            </w:del>
            <w:ins w:id="892" w:author="Authors" w:date="2024-04-25T10:59:00Z">
              <w:r>
                <w:rPr>
                  <w:rFonts w:ascii="Calibri" w:eastAsia="Calibri" w:hAnsi="Calibri" w:cs="Calibri"/>
                  <w:sz w:val="20"/>
                  <w:szCs w:val="20"/>
                </w:rPr>
                <w:t>2</w:t>
              </w:r>
            </w:ins>
          </w:p>
        </w:tc>
        <w:tc>
          <w:tcPr>
            <w:tcW w:w="1277" w:type="dxa"/>
            <w:tcBorders>
              <w:top w:val="nil"/>
              <w:left w:val="nil"/>
              <w:bottom w:val="nil"/>
              <w:right w:val="nil"/>
            </w:tcBorders>
            <w:tcMar>
              <w:top w:w="1" w:type="dxa"/>
              <w:left w:w="1" w:type="dxa"/>
              <w:bottom w:w="1" w:type="dxa"/>
              <w:right w:w="1" w:type="dxa"/>
            </w:tcMar>
            <w:vAlign w:val="bottom"/>
            <w:tcPrChange w:id="893"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52791299" w14:textId="67525C77" w:rsidR="00F903CB" w:rsidRDefault="00BD468D">
            <w:pPr>
              <w:widowControl w:val="0"/>
              <w:rPr>
                <w:sz w:val="20"/>
                <w:szCs w:val="20"/>
              </w:rPr>
            </w:pPr>
            <w:r>
              <w:rPr>
                <w:rFonts w:ascii="Calibri" w:hAnsi="Calibri"/>
                <w:sz w:val="20"/>
                <w:rPrChange w:id="894" w:author="Authors" w:date="2024-04-25T10:59:00Z">
                  <w:rPr>
                    <w:sz w:val="20"/>
                  </w:rPr>
                </w:rPrChange>
              </w:rPr>
              <w:t>29.</w:t>
            </w:r>
            <w:del w:id="895" w:author="Authors" w:date="2024-04-25T10:59:00Z">
              <w:r w:rsidR="00D9225D">
                <w:rPr>
                  <w:sz w:val="20"/>
                  <w:szCs w:val="20"/>
                </w:rPr>
                <w:delText>8</w:delText>
              </w:r>
            </w:del>
            <w:ins w:id="896" w:author="Authors" w:date="2024-04-25T10:59:00Z">
              <w:r>
                <w:rPr>
                  <w:rFonts w:ascii="Calibri" w:eastAsia="Calibri" w:hAnsi="Calibri" w:cs="Calibri"/>
                  <w:sz w:val="20"/>
                  <w:szCs w:val="20"/>
                </w:rPr>
                <w:t>7</w:t>
              </w:r>
            </w:ins>
            <w:r>
              <w:rPr>
                <w:rFonts w:ascii="Calibri" w:hAnsi="Calibri"/>
                <w:sz w:val="20"/>
                <w:rPrChange w:id="897" w:author="Authors" w:date="2024-04-25T10:59:00Z">
                  <w:rPr>
                    <w:sz w:val="20"/>
                  </w:rPr>
                </w:rPrChange>
              </w:rPr>
              <w:t>%</w:t>
            </w:r>
          </w:p>
        </w:tc>
      </w:tr>
      <w:tr w:rsidR="00F903CB" w14:paraId="7046A9BC"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898"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5B9464A6" w14:textId="77777777" w:rsidR="00F903CB" w:rsidRDefault="00BD468D">
            <w:pPr>
              <w:widowControl w:val="0"/>
              <w:rPr>
                <w:sz w:val="20"/>
                <w:szCs w:val="20"/>
              </w:rPr>
              <w:pPrChange w:id="899" w:author="Authors" w:date="2024-04-25T10:59:00Z">
                <w:pPr>
                  <w:widowControl w:val="0"/>
                  <w:pBdr>
                    <w:top w:val="nil"/>
                    <w:left w:val="nil"/>
                    <w:bottom w:val="nil"/>
                    <w:right w:val="nil"/>
                    <w:between w:val="nil"/>
                  </w:pBdr>
                </w:pPr>
              </w:pPrChange>
            </w:pPr>
            <w:r>
              <w:rPr>
                <w:rFonts w:ascii="Calibri" w:hAnsi="Calibri"/>
                <w:sz w:val="20"/>
                <w:rPrChange w:id="900" w:author="Authors" w:date="2024-04-25T10:59:00Z">
                  <w:rPr>
                    <w:sz w:val="20"/>
                  </w:rPr>
                </w:rPrChange>
              </w:rPr>
              <w:t>Vitamin</w:t>
            </w:r>
          </w:p>
        </w:tc>
        <w:tc>
          <w:tcPr>
            <w:tcW w:w="2444" w:type="dxa"/>
            <w:tcBorders>
              <w:top w:val="nil"/>
              <w:left w:val="nil"/>
              <w:bottom w:val="nil"/>
              <w:right w:val="nil"/>
            </w:tcBorders>
            <w:tcMar>
              <w:top w:w="1" w:type="dxa"/>
              <w:left w:w="1" w:type="dxa"/>
              <w:bottom w:w="1" w:type="dxa"/>
              <w:right w:w="1" w:type="dxa"/>
            </w:tcMar>
            <w:vAlign w:val="bottom"/>
            <w:tcPrChange w:id="901"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66E629CA" w14:textId="77777777" w:rsidR="00F903CB" w:rsidRDefault="00BD468D">
            <w:pPr>
              <w:widowControl w:val="0"/>
              <w:rPr>
                <w:sz w:val="20"/>
                <w:szCs w:val="20"/>
              </w:rPr>
              <w:pPrChange w:id="902" w:author="Authors" w:date="2024-04-25T10:59:00Z">
                <w:pPr>
                  <w:widowControl w:val="0"/>
                  <w:pBdr>
                    <w:top w:val="nil"/>
                    <w:left w:val="nil"/>
                    <w:bottom w:val="nil"/>
                    <w:right w:val="nil"/>
                    <w:between w:val="nil"/>
                  </w:pBdr>
                </w:pPr>
              </w:pPrChange>
            </w:pPr>
            <w:r>
              <w:rPr>
                <w:rFonts w:ascii="Calibri" w:hAnsi="Calibri"/>
                <w:sz w:val="20"/>
                <w:rPrChange w:id="903" w:author="Authors" w:date="2024-04-25T10:59:00Z">
                  <w:rPr>
                    <w:sz w:val="20"/>
                  </w:rPr>
                </w:rPrChange>
              </w:rPr>
              <w:t>Niacin (vitamin B</w:t>
            </w:r>
            <w:r>
              <w:rPr>
                <w:rFonts w:ascii="Calibri" w:hAnsi="Calibri"/>
                <w:sz w:val="20"/>
                <w:vertAlign w:val="subscript"/>
                <w:rPrChange w:id="904" w:author="Authors" w:date="2024-04-25T10:59:00Z">
                  <w:rPr>
                    <w:sz w:val="20"/>
                    <w:vertAlign w:val="subscript"/>
                  </w:rPr>
                </w:rPrChange>
              </w:rPr>
              <w:t>3</w:t>
            </w:r>
            <w:r>
              <w:rPr>
                <w:rFonts w:ascii="Calibri" w:hAnsi="Calibri"/>
                <w:sz w:val="20"/>
                <w:rPrChange w:id="905" w:author="Authors" w:date="2024-04-25T10:59:00Z">
                  <w:rPr>
                    <w:sz w:val="20"/>
                  </w:rPr>
                </w:rPrChange>
              </w:rPr>
              <w:t>)</w:t>
            </w:r>
          </w:p>
        </w:tc>
        <w:tc>
          <w:tcPr>
            <w:tcW w:w="791" w:type="dxa"/>
            <w:tcBorders>
              <w:top w:val="nil"/>
              <w:left w:val="nil"/>
              <w:bottom w:val="nil"/>
              <w:right w:val="nil"/>
            </w:tcBorders>
            <w:tcMar>
              <w:top w:w="1" w:type="dxa"/>
              <w:left w:w="1" w:type="dxa"/>
              <w:bottom w:w="1" w:type="dxa"/>
              <w:right w:w="1" w:type="dxa"/>
            </w:tcMar>
            <w:vAlign w:val="bottom"/>
            <w:tcPrChange w:id="906"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26DE2365" w14:textId="77777777" w:rsidR="00F903CB" w:rsidRDefault="00BD468D">
            <w:pPr>
              <w:widowControl w:val="0"/>
              <w:rPr>
                <w:sz w:val="20"/>
                <w:szCs w:val="20"/>
              </w:rPr>
              <w:pPrChange w:id="907" w:author="Authors" w:date="2024-04-25T10:59:00Z">
                <w:pPr>
                  <w:widowControl w:val="0"/>
                  <w:pBdr>
                    <w:top w:val="nil"/>
                    <w:left w:val="nil"/>
                    <w:bottom w:val="nil"/>
                    <w:right w:val="nil"/>
                    <w:between w:val="nil"/>
                  </w:pBdr>
                </w:pPr>
              </w:pPrChange>
            </w:pPr>
            <w:r>
              <w:rPr>
                <w:rFonts w:ascii="Calibri" w:hAnsi="Calibri"/>
                <w:sz w:val="20"/>
                <w:rPrChange w:id="908"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909"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33009A95" w14:textId="77777777" w:rsidR="00F903CB" w:rsidRDefault="00BD468D">
            <w:pPr>
              <w:widowControl w:val="0"/>
              <w:rPr>
                <w:sz w:val="20"/>
                <w:szCs w:val="20"/>
              </w:rPr>
              <w:pPrChange w:id="910" w:author="Authors" w:date="2024-04-25T10:59:00Z">
                <w:pPr>
                  <w:widowControl w:val="0"/>
                  <w:pBdr>
                    <w:top w:val="nil"/>
                    <w:left w:val="nil"/>
                    <w:bottom w:val="nil"/>
                    <w:right w:val="nil"/>
                    <w:between w:val="nil"/>
                  </w:pBdr>
                </w:pPr>
              </w:pPrChange>
            </w:pPr>
            <w:r>
              <w:rPr>
                <w:rFonts w:ascii="Calibri" w:hAnsi="Calibri"/>
                <w:sz w:val="20"/>
                <w:rPrChange w:id="911"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912"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39370525" w14:textId="5DB21EAA" w:rsidR="00F903CB" w:rsidRDefault="00BD468D">
            <w:pPr>
              <w:widowControl w:val="0"/>
              <w:rPr>
                <w:sz w:val="20"/>
                <w:szCs w:val="20"/>
              </w:rPr>
            </w:pPr>
            <w:r>
              <w:rPr>
                <w:rFonts w:ascii="Calibri" w:hAnsi="Calibri"/>
                <w:sz w:val="20"/>
                <w:rPrChange w:id="913" w:author="Authors" w:date="2024-04-25T10:59:00Z">
                  <w:rPr>
                    <w:sz w:val="20"/>
                  </w:rPr>
                </w:rPrChange>
              </w:rPr>
              <w:t>1.</w:t>
            </w:r>
            <w:del w:id="914" w:author="Authors" w:date="2024-04-25T10:59:00Z">
              <w:r w:rsidR="00D9225D">
                <w:rPr>
                  <w:sz w:val="20"/>
                  <w:szCs w:val="20"/>
                </w:rPr>
                <w:delText>68</w:delText>
              </w:r>
            </w:del>
            <w:ins w:id="915" w:author="Authors" w:date="2024-04-25T10:59:00Z">
              <w:r>
                <w:rPr>
                  <w:rFonts w:ascii="Calibri" w:eastAsia="Calibri" w:hAnsi="Calibri" w:cs="Calibri"/>
                  <w:sz w:val="20"/>
                  <w:szCs w:val="20"/>
                </w:rPr>
                <w:t>7</w:t>
              </w:r>
            </w:ins>
          </w:p>
        </w:tc>
        <w:tc>
          <w:tcPr>
            <w:tcW w:w="1277" w:type="dxa"/>
            <w:tcBorders>
              <w:top w:val="nil"/>
              <w:left w:val="nil"/>
              <w:bottom w:val="nil"/>
              <w:right w:val="nil"/>
            </w:tcBorders>
            <w:tcMar>
              <w:top w:w="1" w:type="dxa"/>
              <w:left w:w="1" w:type="dxa"/>
              <w:bottom w:w="1" w:type="dxa"/>
              <w:right w:w="1" w:type="dxa"/>
            </w:tcMar>
            <w:vAlign w:val="bottom"/>
            <w:tcPrChange w:id="916"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0ECD2D11" w14:textId="154F4D02" w:rsidR="00F903CB" w:rsidRDefault="00BD468D">
            <w:pPr>
              <w:widowControl w:val="0"/>
              <w:rPr>
                <w:sz w:val="20"/>
                <w:szCs w:val="20"/>
              </w:rPr>
            </w:pPr>
            <w:r>
              <w:rPr>
                <w:rFonts w:ascii="Calibri" w:hAnsi="Calibri"/>
                <w:sz w:val="20"/>
                <w:rPrChange w:id="917" w:author="Authors" w:date="2024-04-25T10:59:00Z">
                  <w:rPr>
                    <w:sz w:val="20"/>
                  </w:rPr>
                </w:rPrChange>
              </w:rPr>
              <w:t>22.</w:t>
            </w:r>
            <w:del w:id="918" w:author="Authors" w:date="2024-04-25T10:59:00Z">
              <w:r w:rsidR="00D9225D">
                <w:rPr>
                  <w:sz w:val="20"/>
                  <w:szCs w:val="20"/>
                </w:rPr>
                <w:delText>2</w:delText>
              </w:r>
            </w:del>
            <w:ins w:id="919" w:author="Authors" w:date="2024-04-25T10:59:00Z">
              <w:r>
                <w:rPr>
                  <w:rFonts w:ascii="Calibri" w:eastAsia="Calibri" w:hAnsi="Calibri" w:cs="Calibri"/>
                  <w:sz w:val="20"/>
                  <w:szCs w:val="20"/>
                </w:rPr>
                <w:t>1</w:t>
              </w:r>
            </w:ins>
            <w:r>
              <w:rPr>
                <w:rFonts w:ascii="Calibri" w:hAnsi="Calibri"/>
                <w:sz w:val="20"/>
                <w:rPrChange w:id="920" w:author="Authors" w:date="2024-04-25T10:59:00Z">
                  <w:rPr>
                    <w:sz w:val="20"/>
                  </w:rPr>
                </w:rPrChange>
              </w:rPr>
              <w:t>%</w:t>
            </w:r>
          </w:p>
        </w:tc>
      </w:tr>
      <w:tr w:rsidR="00F903CB" w14:paraId="5CB164CA"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921"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61EA72DA" w14:textId="77777777" w:rsidR="00F903CB" w:rsidRDefault="00BD468D">
            <w:pPr>
              <w:widowControl w:val="0"/>
              <w:rPr>
                <w:sz w:val="20"/>
                <w:szCs w:val="20"/>
              </w:rPr>
              <w:pPrChange w:id="922" w:author="Authors" w:date="2024-04-25T10:59:00Z">
                <w:pPr>
                  <w:widowControl w:val="0"/>
                  <w:pBdr>
                    <w:top w:val="nil"/>
                    <w:left w:val="nil"/>
                    <w:bottom w:val="nil"/>
                    <w:right w:val="nil"/>
                    <w:between w:val="nil"/>
                  </w:pBdr>
                </w:pPr>
              </w:pPrChange>
            </w:pPr>
            <w:r>
              <w:rPr>
                <w:rFonts w:ascii="Calibri" w:hAnsi="Calibri"/>
                <w:sz w:val="20"/>
                <w:rPrChange w:id="923"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924"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7A450236" w14:textId="1E49F2C3" w:rsidR="00F903CB" w:rsidRDefault="00BD468D">
            <w:pPr>
              <w:widowControl w:val="0"/>
              <w:rPr>
                <w:sz w:val="20"/>
                <w:szCs w:val="20"/>
              </w:rPr>
              <w:pPrChange w:id="925" w:author="Authors" w:date="2024-04-25T10:59:00Z">
                <w:pPr>
                  <w:widowControl w:val="0"/>
                  <w:pBdr>
                    <w:top w:val="nil"/>
                    <w:left w:val="nil"/>
                    <w:bottom w:val="nil"/>
                    <w:right w:val="nil"/>
                    <w:between w:val="nil"/>
                  </w:pBdr>
                </w:pPr>
              </w:pPrChange>
            </w:pPr>
            <w:moveToRangeStart w:id="926" w:author="Authors" w:date="2024-04-25T10:59:00Z" w:name="move164935174"/>
            <w:moveTo w:id="927" w:author="Authors" w:date="2024-04-25T10:59:00Z">
              <w:r>
                <w:rPr>
                  <w:rFonts w:ascii="Calibri" w:hAnsi="Calibri"/>
                  <w:sz w:val="20"/>
                  <w:rPrChange w:id="928" w:author="Authors" w:date="2024-04-25T10:59:00Z">
                    <w:rPr>
                      <w:sz w:val="20"/>
                    </w:rPr>
                  </w:rPrChange>
                </w:rPr>
                <w:t>Iodine</w:t>
              </w:r>
            </w:moveTo>
            <w:moveToRangeEnd w:id="926"/>
            <w:del w:id="929" w:author="Authors" w:date="2024-04-25T10:59:00Z">
              <w:r w:rsidR="00D9225D">
                <w:rPr>
                  <w:sz w:val="20"/>
                  <w:szCs w:val="20"/>
                </w:rPr>
                <w:delText>Calcium</w:delText>
              </w:r>
            </w:del>
          </w:p>
        </w:tc>
        <w:tc>
          <w:tcPr>
            <w:tcW w:w="791" w:type="dxa"/>
            <w:tcBorders>
              <w:top w:val="nil"/>
              <w:left w:val="nil"/>
              <w:bottom w:val="nil"/>
              <w:right w:val="nil"/>
            </w:tcBorders>
            <w:tcMar>
              <w:top w:w="1" w:type="dxa"/>
              <w:left w:w="1" w:type="dxa"/>
              <w:bottom w:w="1" w:type="dxa"/>
              <w:right w:w="1" w:type="dxa"/>
            </w:tcMar>
            <w:vAlign w:val="bottom"/>
            <w:tcPrChange w:id="930"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4472DCD6" w14:textId="15F2DCB0" w:rsidR="00F903CB" w:rsidRDefault="00D9225D">
            <w:pPr>
              <w:widowControl w:val="0"/>
              <w:rPr>
                <w:sz w:val="20"/>
                <w:szCs w:val="20"/>
              </w:rPr>
              <w:pPrChange w:id="931" w:author="Authors" w:date="2024-04-25T10:59:00Z">
                <w:pPr>
                  <w:widowControl w:val="0"/>
                  <w:pBdr>
                    <w:top w:val="nil"/>
                    <w:left w:val="nil"/>
                    <w:bottom w:val="nil"/>
                    <w:right w:val="nil"/>
                    <w:between w:val="nil"/>
                  </w:pBdr>
                </w:pPr>
              </w:pPrChange>
            </w:pPr>
            <w:del w:id="932" w:author="Authors" w:date="2024-04-25T10:59:00Z">
              <w:r>
                <w:rPr>
                  <w:sz w:val="20"/>
                  <w:szCs w:val="20"/>
                </w:rPr>
                <w:delText>mg</w:delText>
              </w:r>
            </w:del>
            <w:proofErr w:type="spellStart"/>
            <w:ins w:id="933" w:author="Authors" w:date="2024-04-25T10:59:00Z">
              <w:r w:rsidR="00BD468D">
                <w:rPr>
                  <w:rFonts w:ascii="Calibri" w:eastAsia="Calibri" w:hAnsi="Calibri" w:cs="Calibri"/>
                  <w:sz w:val="20"/>
                  <w:szCs w:val="20"/>
                </w:rPr>
                <w:t>ug</w:t>
              </w:r>
            </w:ins>
            <w:proofErr w:type="spellEnd"/>
          </w:p>
        </w:tc>
        <w:tc>
          <w:tcPr>
            <w:tcW w:w="1138" w:type="dxa"/>
            <w:tcBorders>
              <w:top w:val="nil"/>
              <w:left w:val="nil"/>
              <w:bottom w:val="nil"/>
              <w:right w:val="nil"/>
            </w:tcBorders>
            <w:tcMar>
              <w:top w:w="1" w:type="dxa"/>
              <w:left w:w="1" w:type="dxa"/>
              <w:bottom w:w="1" w:type="dxa"/>
              <w:right w:w="1" w:type="dxa"/>
            </w:tcMar>
            <w:vAlign w:val="bottom"/>
            <w:tcPrChange w:id="93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058EC41B" w14:textId="2109081B" w:rsidR="00F903CB" w:rsidRDefault="00D9225D">
            <w:pPr>
              <w:widowControl w:val="0"/>
              <w:rPr>
                <w:sz w:val="20"/>
                <w:szCs w:val="20"/>
              </w:rPr>
              <w:pPrChange w:id="935" w:author="Authors" w:date="2024-04-25T10:59:00Z">
                <w:pPr>
                  <w:widowControl w:val="0"/>
                  <w:pBdr>
                    <w:top w:val="nil"/>
                    <w:left w:val="nil"/>
                    <w:bottom w:val="nil"/>
                    <w:right w:val="nil"/>
                    <w:between w:val="nil"/>
                  </w:pBdr>
                </w:pPr>
              </w:pPrChange>
            </w:pPr>
            <w:del w:id="936" w:author="Authors" w:date="2024-04-25T10:59:00Z">
              <w:r>
                <w:rPr>
                  <w:sz w:val="20"/>
                  <w:szCs w:val="20"/>
                </w:rPr>
                <w:delText>EFSA</w:delText>
              </w:r>
            </w:del>
            <w:ins w:id="937" w:author="Authors" w:date="2024-04-25T10:59:00Z">
              <w:r w:rsidR="00BD468D">
                <w:rPr>
                  <w:rFonts w:ascii="Calibri" w:eastAsia="Calibri" w:hAnsi="Calibri" w:cs="Calibri"/>
                  <w:sz w:val="20"/>
                  <w:szCs w:val="20"/>
                </w:rPr>
                <w:t>IOM</w:t>
              </w:r>
            </w:ins>
          </w:p>
        </w:tc>
        <w:tc>
          <w:tcPr>
            <w:tcW w:w="2944" w:type="dxa"/>
            <w:tcBorders>
              <w:top w:val="nil"/>
              <w:left w:val="nil"/>
              <w:bottom w:val="nil"/>
              <w:right w:val="nil"/>
            </w:tcBorders>
            <w:tcMar>
              <w:top w:w="1" w:type="dxa"/>
              <w:left w:w="1" w:type="dxa"/>
              <w:bottom w:w="1" w:type="dxa"/>
              <w:right w:w="1" w:type="dxa"/>
            </w:tcMar>
            <w:vAlign w:val="bottom"/>
            <w:tcPrChange w:id="938"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5105E26D" w14:textId="7288C82D" w:rsidR="00F903CB" w:rsidRDefault="00BD468D">
            <w:pPr>
              <w:widowControl w:val="0"/>
              <w:rPr>
                <w:sz w:val="20"/>
                <w:szCs w:val="20"/>
              </w:rPr>
            </w:pPr>
            <w:r>
              <w:rPr>
                <w:rFonts w:ascii="Calibri" w:hAnsi="Calibri"/>
                <w:sz w:val="20"/>
                <w:rPrChange w:id="939" w:author="Authors" w:date="2024-04-25T10:59:00Z">
                  <w:rPr>
                    <w:sz w:val="20"/>
                  </w:rPr>
                </w:rPrChange>
              </w:rPr>
              <w:t>5.</w:t>
            </w:r>
            <w:del w:id="940" w:author="Authors" w:date="2024-04-25T10:59:00Z">
              <w:r w:rsidR="00D9225D">
                <w:rPr>
                  <w:sz w:val="20"/>
                  <w:szCs w:val="20"/>
                </w:rPr>
                <w:delText>46</w:delText>
              </w:r>
            </w:del>
            <w:ins w:id="941" w:author="Authors" w:date="2024-04-25T10:59:00Z">
              <w:r>
                <w:rPr>
                  <w:rFonts w:ascii="Calibri" w:eastAsia="Calibri" w:hAnsi="Calibri" w:cs="Calibri"/>
                  <w:sz w:val="20"/>
                  <w:szCs w:val="20"/>
                </w:rPr>
                <w:t>1</w:t>
              </w:r>
            </w:ins>
          </w:p>
        </w:tc>
        <w:tc>
          <w:tcPr>
            <w:tcW w:w="1277" w:type="dxa"/>
            <w:tcBorders>
              <w:top w:val="nil"/>
              <w:left w:val="nil"/>
              <w:bottom w:val="nil"/>
              <w:right w:val="nil"/>
            </w:tcBorders>
            <w:tcMar>
              <w:top w:w="1" w:type="dxa"/>
              <w:left w:w="1" w:type="dxa"/>
              <w:bottom w:w="1" w:type="dxa"/>
              <w:right w:w="1" w:type="dxa"/>
            </w:tcMar>
            <w:vAlign w:val="bottom"/>
            <w:tcPrChange w:id="942"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69CC464A" w14:textId="0474546C" w:rsidR="00F903CB" w:rsidRDefault="00D9225D">
            <w:pPr>
              <w:widowControl w:val="0"/>
              <w:rPr>
                <w:sz w:val="20"/>
                <w:szCs w:val="20"/>
              </w:rPr>
            </w:pPr>
            <w:del w:id="943" w:author="Authors" w:date="2024-04-25T10:59:00Z">
              <w:r>
                <w:rPr>
                  <w:sz w:val="20"/>
                  <w:szCs w:val="20"/>
                </w:rPr>
                <w:delText>72.1</w:delText>
              </w:r>
            </w:del>
            <w:ins w:id="944" w:author="Authors" w:date="2024-04-25T10:59:00Z">
              <w:r w:rsidR="00BD468D">
                <w:rPr>
                  <w:rFonts w:ascii="Calibri" w:eastAsia="Calibri" w:hAnsi="Calibri" w:cs="Calibri"/>
                  <w:sz w:val="20"/>
                  <w:szCs w:val="20"/>
                </w:rPr>
                <w:t>67.5</w:t>
              </w:r>
            </w:ins>
            <w:r w:rsidR="00BD468D">
              <w:rPr>
                <w:rFonts w:ascii="Calibri" w:hAnsi="Calibri"/>
                <w:sz w:val="20"/>
                <w:rPrChange w:id="945" w:author="Authors" w:date="2024-04-25T10:59:00Z">
                  <w:rPr>
                    <w:sz w:val="20"/>
                  </w:rPr>
                </w:rPrChange>
              </w:rPr>
              <w:t>%</w:t>
            </w:r>
          </w:p>
        </w:tc>
      </w:tr>
      <w:tr w:rsidR="00F903CB" w14:paraId="6FE58C90"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946"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1C748668" w14:textId="77777777" w:rsidR="00F903CB" w:rsidRDefault="00BD468D">
            <w:pPr>
              <w:widowControl w:val="0"/>
              <w:rPr>
                <w:sz w:val="20"/>
                <w:szCs w:val="20"/>
              </w:rPr>
              <w:pPrChange w:id="947" w:author="Authors" w:date="2024-04-25T10:59:00Z">
                <w:pPr>
                  <w:widowControl w:val="0"/>
                  <w:pBdr>
                    <w:top w:val="nil"/>
                    <w:left w:val="nil"/>
                    <w:bottom w:val="nil"/>
                    <w:right w:val="nil"/>
                    <w:between w:val="nil"/>
                  </w:pBdr>
                </w:pPr>
              </w:pPrChange>
            </w:pPr>
            <w:r>
              <w:rPr>
                <w:rFonts w:ascii="Calibri" w:hAnsi="Calibri"/>
                <w:sz w:val="20"/>
                <w:rPrChange w:id="948"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949"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3D550246" w14:textId="7DD76043" w:rsidR="00F903CB" w:rsidRDefault="00BD468D">
            <w:pPr>
              <w:widowControl w:val="0"/>
              <w:rPr>
                <w:sz w:val="20"/>
                <w:szCs w:val="20"/>
              </w:rPr>
              <w:pPrChange w:id="950" w:author="Authors" w:date="2024-04-25T10:59:00Z">
                <w:pPr>
                  <w:widowControl w:val="0"/>
                  <w:pBdr>
                    <w:top w:val="nil"/>
                    <w:left w:val="nil"/>
                    <w:bottom w:val="nil"/>
                    <w:right w:val="nil"/>
                    <w:between w:val="nil"/>
                  </w:pBdr>
                </w:pPr>
              </w:pPrChange>
            </w:pPr>
            <w:ins w:id="951" w:author="Authors" w:date="2024-04-25T10:59:00Z">
              <w:r>
                <w:rPr>
                  <w:rFonts w:ascii="Calibri" w:eastAsia="Calibri" w:hAnsi="Calibri" w:cs="Calibri"/>
                  <w:sz w:val="20"/>
                  <w:szCs w:val="20"/>
                </w:rPr>
                <w:t>Calcium</w:t>
              </w:r>
            </w:ins>
            <w:moveFromRangeStart w:id="952" w:author="Authors" w:date="2024-04-25T10:59:00Z" w:name="move164935175"/>
            <w:moveFrom w:id="953" w:author="Authors" w:date="2024-04-25T10:59:00Z">
              <w:r>
                <w:rPr>
                  <w:rFonts w:ascii="Calibri" w:hAnsi="Calibri"/>
                  <w:sz w:val="20"/>
                  <w:rPrChange w:id="954" w:author="Authors" w:date="2024-04-25T10:59:00Z">
                    <w:rPr>
                      <w:sz w:val="20"/>
                    </w:rPr>
                  </w:rPrChange>
                </w:rPr>
                <w:t>Iron</w:t>
              </w:r>
            </w:moveFrom>
            <w:moveFromRangeEnd w:id="952"/>
          </w:p>
        </w:tc>
        <w:tc>
          <w:tcPr>
            <w:tcW w:w="791" w:type="dxa"/>
            <w:tcBorders>
              <w:top w:val="nil"/>
              <w:left w:val="nil"/>
              <w:bottom w:val="nil"/>
              <w:right w:val="nil"/>
            </w:tcBorders>
            <w:tcMar>
              <w:top w:w="1" w:type="dxa"/>
              <w:left w:w="1" w:type="dxa"/>
              <w:bottom w:w="1" w:type="dxa"/>
              <w:right w:w="1" w:type="dxa"/>
            </w:tcMar>
            <w:vAlign w:val="bottom"/>
            <w:tcPrChange w:id="955"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0144FDA4" w14:textId="77777777" w:rsidR="00F903CB" w:rsidRDefault="00BD468D">
            <w:pPr>
              <w:widowControl w:val="0"/>
              <w:rPr>
                <w:sz w:val="20"/>
                <w:szCs w:val="20"/>
              </w:rPr>
              <w:pPrChange w:id="956" w:author="Authors" w:date="2024-04-25T10:59:00Z">
                <w:pPr>
                  <w:widowControl w:val="0"/>
                  <w:pBdr>
                    <w:top w:val="nil"/>
                    <w:left w:val="nil"/>
                    <w:bottom w:val="nil"/>
                    <w:right w:val="nil"/>
                    <w:between w:val="nil"/>
                  </w:pBdr>
                </w:pPr>
              </w:pPrChange>
            </w:pPr>
            <w:r>
              <w:rPr>
                <w:rFonts w:ascii="Calibri" w:hAnsi="Calibri"/>
                <w:sz w:val="20"/>
                <w:rPrChange w:id="957"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958"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4EC3379F" w14:textId="77777777" w:rsidR="00F903CB" w:rsidRDefault="00BD468D">
            <w:pPr>
              <w:widowControl w:val="0"/>
              <w:rPr>
                <w:sz w:val="20"/>
                <w:szCs w:val="20"/>
              </w:rPr>
              <w:pPrChange w:id="959" w:author="Authors" w:date="2024-04-25T10:59:00Z">
                <w:pPr>
                  <w:widowControl w:val="0"/>
                  <w:pBdr>
                    <w:top w:val="nil"/>
                    <w:left w:val="nil"/>
                    <w:bottom w:val="nil"/>
                    <w:right w:val="nil"/>
                    <w:between w:val="nil"/>
                  </w:pBdr>
                </w:pPr>
              </w:pPrChange>
            </w:pPr>
            <w:r>
              <w:rPr>
                <w:rFonts w:ascii="Calibri" w:hAnsi="Calibri"/>
                <w:sz w:val="20"/>
                <w:rPrChange w:id="960"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961"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3239ADB3" w14:textId="4A94F0E9" w:rsidR="00F903CB" w:rsidRDefault="00BD468D">
            <w:pPr>
              <w:widowControl w:val="0"/>
              <w:rPr>
                <w:sz w:val="20"/>
                <w:szCs w:val="20"/>
              </w:rPr>
            </w:pPr>
            <w:r>
              <w:rPr>
                <w:rFonts w:ascii="Calibri" w:hAnsi="Calibri"/>
                <w:sz w:val="20"/>
                <w:rPrChange w:id="962" w:author="Authors" w:date="2024-04-25T10:59:00Z">
                  <w:rPr>
                    <w:sz w:val="20"/>
                  </w:rPr>
                </w:rPrChange>
              </w:rPr>
              <w:t>5.</w:t>
            </w:r>
            <w:del w:id="963" w:author="Authors" w:date="2024-04-25T10:59:00Z">
              <w:r w:rsidR="00D9225D">
                <w:rPr>
                  <w:sz w:val="20"/>
                  <w:szCs w:val="20"/>
                </w:rPr>
                <w:delText>12</w:delText>
              </w:r>
            </w:del>
            <w:ins w:id="964" w:author="Authors" w:date="2024-04-25T10:59:00Z">
              <w:r>
                <w:rPr>
                  <w:rFonts w:ascii="Calibri" w:eastAsia="Calibri" w:hAnsi="Calibri" w:cs="Calibri"/>
                  <w:sz w:val="20"/>
                  <w:szCs w:val="20"/>
                </w:rPr>
                <w:t>0</w:t>
              </w:r>
            </w:ins>
          </w:p>
        </w:tc>
        <w:tc>
          <w:tcPr>
            <w:tcW w:w="1277" w:type="dxa"/>
            <w:tcBorders>
              <w:top w:val="nil"/>
              <w:left w:val="nil"/>
              <w:bottom w:val="nil"/>
              <w:right w:val="nil"/>
            </w:tcBorders>
            <w:tcMar>
              <w:top w:w="1" w:type="dxa"/>
              <w:left w:w="1" w:type="dxa"/>
              <w:bottom w:w="1" w:type="dxa"/>
              <w:right w:w="1" w:type="dxa"/>
            </w:tcMar>
            <w:vAlign w:val="bottom"/>
            <w:tcPrChange w:id="965"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69C97049" w14:textId="4EEAFD2D" w:rsidR="00F903CB" w:rsidRDefault="00D9225D">
            <w:pPr>
              <w:widowControl w:val="0"/>
              <w:rPr>
                <w:sz w:val="20"/>
                <w:szCs w:val="20"/>
              </w:rPr>
            </w:pPr>
            <w:del w:id="966" w:author="Authors" w:date="2024-04-25T10:59:00Z">
              <w:r>
                <w:rPr>
                  <w:sz w:val="20"/>
                  <w:szCs w:val="20"/>
                </w:rPr>
                <w:delText>67.6</w:delText>
              </w:r>
            </w:del>
            <w:ins w:id="967" w:author="Authors" w:date="2024-04-25T10:59:00Z">
              <w:r w:rsidR="00BD468D">
                <w:rPr>
                  <w:rFonts w:ascii="Calibri" w:eastAsia="Calibri" w:hAnsi="Calibri" w:cs="Calibri"/>
                  <w:sz w:val="20"/>
                  <w:szCs w:val="20"/>
                </w:rPr>
                <w:t>66.3</w:t>
              </w:r>
            </w:ins>
            <w:r w:rsidR="00BD468D">
              <w:rPr>
                <w:rFonts w:ascii="Calibri" w:hAnsi="Calibri"/>
                <w:sz w:val="20"/>
                <w:rPrChange w:id="968" w:author="Authors" w:date="2024-04-25T10:59:00Z">
                  <w:rPr>
                    <w:sz w:val="20"/>
                  </w:rPr>
                </w:rPrChange>
              </w:rPr>
              <w:t>%</w:t>
            </w:r>
          </w:p>
        </w:tc>
      </w:tr>
      <w:tr w:rsidR="00F903CB" w14:paraId="4ACD022C"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969"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544E6DAB" w14:textId="77777777" w:rsidR="00F903CB" w:rsidRDefault="00BD468D">
            <w:pPr>
              <w:widowControl w:val="0"/>
              <w:rPr>
                <w:sz w:val="20"/>
                <w:szCs w:val="20"/>
              </w:rPr>
              <w:pPrChange w:id="970" w:author="Authors" w:date="2024-04-25T10:59:00Z">
                <w:pPr>
                  <w:widowControl w:val="0"/>
                  <w:pBdr>
                    <w:top w:val="nil"/>
                    <w:left w:val="nil"/>
                    <w:bottom w:val="nil"/>
                    <w:right w:val="nil"/>
                    <w:between w:val="nil"/>
                  </w:pBdr>
                </w:pPr>
              </w:pPrChange>
            </w:pPr>
            <w:r>
              <w:rPr>
                <w:rFonts w:ascii="Calibri" w:hAnsi="Calibri"/>
                <w:sz w:val="20"/>
                <w:rPrChange w:id="971"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972"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5FD20E9D" w14:textId="27FF7BB8" w:rsidR="00F903CB" w:rsidRDefault="00BD468D">
            <w:pPr>
              <w:widowControl w:val="0"/>
              <w:rPr>
                <w:sz w:val="20"/>
                <w:szCs w:val="20"/>
              </w:rPr>
              <w:pPrChange w:id="973" w:author="Authors" w:date="2024-04-25T10:59:00Z">
                <w:pPr>
                  <w:widowControl w:val="0"/>
                  <w:pBdr>
                    <w:top w:val="nil"/>
                    <w:left w:val="nil"/>
                    <w:bottom w:val="nil"/>
                    <w:right w:val="nil"/>
                    <w:between w:val="nil"/>
                  </w:pBdr>
                </w:pPr>
              </w:pPrChange>
            </w:pPr>
            <w:moveToRangeStart w:id="974" w:author="Authors" w:date="2024-04-25T10:59:00Z" w:name="move164935175"/>
            <w:moveTo w:id="975" w:author="Authors" w:date="2024-04-25T10:59:00Z">
              <w:r>
                <w:rPr>
                  <w:rFonts w:ascii="Calibri" w:hAnsi="Calibri"/>
                  <w:sz w:val="20"/>
                  <w:rPrChange w:id="976" w:author="Authors" w:date="2024-04-25T10:59:00Z">
                    <w:rPr>
                      <w:sz w:val="20"/>
                    </w:rPr>
                  </w:rPrChange>
                </w:rPr>
                <w:t>Iron</w:t>
              </w:r>
            </w:moveTo>
            <w:moveFromRangeStart w:id="977" w:author="Authors" w:date="2024-04-25T10:59:00Z" w:name="move164935174"/>
            <w:moveToRangeEnd w:id="974"/>
            <w:moveFrom w:id="978" w:author="Authors" w:date="2024-04-25T10:59:00Z">
              <w:r>
                <w:rPr>
                  <w:rFonts w:ascii="Calibri" w:hAnsi="Calibri"/>
                  <w:sz w:val="20"/>
                  <w:rPrChange w:id="979" w:author="Authors" w:date="2024-04-25T10:59:00Z">
                    <w:rPr>
                      <w:sz w:val="20"/>
                    </w:rPr>
                  </w:rPrChange>
                </w:rPr>
                <w:t>Iodine</w:t>
              </w:r>
            </w:moveFrom>
            <w:moveFromRangeEnd w:id="977"/>
          </w:p>
        </w:tc>
        <w:tc>
          <w:tcPr>
            <w:tcW w:w="791" w:type="dxa"/>
            <w:tcBorders>
              <w:top w:val="nil"/>
              <w:left w:val="nil"/>
              <w:bottom w:val="nil"/>
              <w:right w:val="nil"/>
            </w:tcBorders>
            <w:tcMar>
              <w:top w:w="1" w:type="dxa"/>
              <w:left w:w="1" w:type="dxa"/>
              <w:bottom w:w="1" w:type="dxa"/>
              <w:right w:w="1" w:type="dxa"/>
            </w:tcMar>
            <w:vAlign w:val="bottom"/>
            <w:tcPrChange w:id="980"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1887808B" w14:textId="0F3A098E" w:rsidR="00F903CB" w:rsidRDefault="00D9225D">
            <w:pPr>
              <w:widowControl w:val="0"/>
              <w:rPr>
                <w:sz w:val="20"/>
                <w:szCs w:val="20"/>
              </w:rPr>
              <w:pPrChange w:id="981" w:author="Authors" w:date="2024-04-25T10:59:00Z">
                <w:pPr>
                  <w:widowControl w:val="0"/>
                  <w:pBdr>
                    <w:top w:val="nil"/>
                    <w:left w:val="nil"/>
                    <w:bottom w:val="nil"/>
                    <w:right w:val="nil"/>
                    <w:between w:val="nil"/>
                  </w:pBdr>
                </w:pPr>
              </w:pPrChange>
            </w:pPr>
            <w:del w:id="982" w:author="Authors" w:date="2024-04-25T10:59:00Z">
              <w:r>
                <w:rPr>
                  <w:sz w:val="20"/>
                  <w:szCs w:val="20"/>
                </w:rPr>
                <w:delText>ug</w:delText>
              </w:r>
            </w:del>
            <w:ins w:id="983" w:author="Authors" w:date="2024-04-25T10:59:00Z">
              <w:r w:rsidR="00BD468D">
                <w:rPr>
                  <w:rFonts w:ascii="Calibri" w:eastAsia="Calibri" w:hAnsi="Calibri" w:cs="Calibri"/>
                  <w:sz w:val="20"/>
                  <w:szCs w:val="20"/>
                </w:rPr>
                <w:t>mg</w:t>
              </w:r>
            </w:ins>
          </w:p>
        </w:tc>
        <w:tc>
          <w:tcPr>
            <w:tcW w:w="1138" w:type="dxa"/>
            <w:tcBorders>
              <w:top w:val="nil"/>
              <w:left w:val="nil"/>
              <w:bottom w:val="nil"/>
              <w:right w:val="nil"/>
            </w:tcBorders>
            <w:tcMar>
              <w:top w:w="1" w:type="dxa"/>
              <w:left w:w="1" w:type="dxa"/>
              <w:bottom w:w="1" w:type="dxa"/>
              <w:right w:w="1" w:type="dxa"/>
            </w:tcMar>
            <w:vAlign w:val="bottom"/>
            <w:tcPrChange w:id="984"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215B105E" w14:textId="408D398B" w:rsidR="00F903CB" w:rsidRDefault="00D9225D">
            <w:pPr>
              <w:widowControl w:val="0"/>
              <w:rPr>
                <w:sz w:val="20"/>
                <w:szCs w:val="20"/>
              </w:rPr>
              <w:pPrChange w:id="985" w:author="Authors" w:date="2024-04-25T10:59:00Z">
                <w:pPr>
                  <w:widowControl w:val="0"/>
                  <w:pBdr>
                    <w:top w:val="nil"/>
                    <w:left w:val="nil"/>
                    <w:bottom w:val="nil"/>
                    <w:right w:val="nil"/>
                    <w:between w:val="nil"/>
                  </w:pBdr>
                </w:pPr>
              </w:pPrChange>
            </w:pPr>
            <w:del w:id="986" w:author="Authors" w:date="2024-04-25T10:59:00Z">
              <w:r>
                <w:rPr>
                  <w:sz w:val="20"/>
                  <w:szCs w:val="20"/>
                </w:rPr>
                <w:delText>IOM</w:delText>
              </w:r>
            </w:del>
            <w:ins w:id="987" w:author="Authors" w:date="2024-04-25T10:59:00Z">
              <w:r w:rsidR="00BD468D">
                <w:rPr>
                  <w:rFonts w:ascii="Calibri" w:eastAsia="Calibri" w:hAnsi="Calibri" w:cs="Calibri"/>
                  <w:sz w:val="20"/>
                  <w:szCs w:val="20"/>
                </w:rPr>
                <w:t>EFSA</w:t>
              </w:r>
            </w:ins>
          </w:p>
        </w:tc>
        <w:tc>
          <w:tcPr>
            <w:tcW w:w="2944" w:type="dxa"/>
            <w:tcBorders>
              <w:top w:val="nil"/>
              <w:left w:val="nil"/>
              <w:bottom w:val="nil"/>
              <w:right w:val="nil"/>
            </w:tcBorders>
            <w:tcMar>
              <w:top w:w="1" w:type="dxa"/>
              <w:left w:w="1" w:type="dxa"/>
              <w:bottom w:w="1" w:type="dxa"/>
              <w:right w:w="1" w:type="dxa"/>
            </w:tcMar>
            <w:vAlign w:val="bottom"/>
            <w:tcPrChange w:id="988"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3D8F9EA5" w14:textId="04E562BD" w:rsidR="00F903CB" w:rsidRDefault="00BD468D">
            <w:pPr>
              <w:widowControl w:val="0"/>
              <w:rPr>
                <w:sz w:val="20"/>
                <w:szCs w:val="20"/>
              </w:rPr>
            </w:pPr>
            <w:r>
              <w:rPr>
                <w:rFonts w:ascii="Calibri" w:hAnsi="Calibri"/>
                <w:sz w:val="20"/>
                <w:rPrChange w:id="989" w:author="Authors" w:date="2024-04-25T10:59:00Z">
                  <w:rPr>
                    <w:sz w:val="20"/>
                  </w:rPr>
                </w:rPrChange>
              </w:rPr>
              <w:t>4.</w:t>
            </w:r>
            <w:del w:id="990" w:author="Authors" w:date="2024-04-25T10:59:00Z">
              <w:r w:rsidR="00D9225D">
                <w:rPr>
                  <w:sz w:val="20"/>
                  <w:szCs w:val="20"/>
                </w:rPr>
                <w:delText>90</w:delText>
              </w:r>
            </w:del>
            <w:ins w:id="991" w:author="Authors" w:date="2024-04-25T10:59:00Z">
              <w:r>
                <w:rPr>
                  <w:rFonts w:ascii="Calibri" w:eastAsia="Calibri" w:hAnsi="Calibri" w:cs="Calibri"/>
                  <w:sz w:val="20"/>
                  <w:szCs w:val="20"/>
                </w:rPr>
                <w:t>9</w:t>
              </w:r>
            </w:ins>
          </w:p>
        </w:tc>
        <w:tc>
          <w:tcPr>
            <w:tcW w:w="1277" w:type="dxa"/>
            <w:tcBorders>
              <w:top w:val="nil"/>
              <w:left w:val="nil"/>
              <w:bottom w:val="nil"/>
              <w:right w:val="nil"/>
            </w:tcBorders>
            <w:tcMar>
              <w:top w:w="1" w:type="dxa"/>
              <w:left w:w="1" w:type="dxa"/>
              <w:bottom w:w="1" w:type="dxa"/>
              <w:right w:w="1" w:type="dxa"/>
            </w:tcMar>
            <w:vAlign w:val="bottom"/>
            <w:tcPrChange w:id="992"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49C5F822" w14:textId="6F09ACF2" w:rsidR="00F903CB" w:rsidRDefault="00BD468D">
            <w:pPr>
              <w:widowControl w:val="0"/>
              <w:rPr>
                <w:sz w:val="20"/>
                <w:szCs w:val="20"/>
              </w:rPr>
            </w:pPr>
            <w:r>
              <w:rPr>
                <w:rFonts w:ascii="Calibri" w:hAnsi="Calibri"/>
                <w:sz w:val="20"/>
                <w:rPrChange w:id="993" w:author="Authors" w:date="2024-04-25T10:59:00Z">
                  <w:rPr>
                    <w:sz w:val="20"/>
                  </w:rPr>
                </w:rPrChange>
              </w:rPr>
              <w:t>64.</w:t>
            </w:r>
            <w:del w:id="994" w:author="Authors" w:date="2024-04-25T10:59:00Z">
              <w:r w:rsidR="00D9225D">
                <w:rPr>
                  <w:sz w:val="20"/>
                  <w:szCs w:val="20"/>
                </w:rPr>
                <w:delText>7</w:delText>
              </w:r>
            </w:del>
            <w:ins w:id="995" w:author="Authors" w:date="2024-04-25T10:59:00Z">
              <w:r>
                <w:rPr>
                  <w:rFonts w:ascii="Calibri" w:eastAsia="Calibri" w:hAnsi="Calibri" w:cs="Calibri"/>
                  <w:sz w:val="20"/>
                  <w:szCs w:val="20"/>
                </w:rPr>
                <w:t>8</w:t>
              </w:r>
            </w:ins>
            <w:r>
              <w:rPr>
                <w:rFonts w:ascii="Calibri" w:hAnsi="Calibri"/>
                <w:sz w:val="20"/>
                <w:rPrChange w:id="996" w:author="Authors" w:date="2024-04-25T10:59:00Z">
                  <w:rPr>
                    <w:sz w:val="20"/>
                  </w:rPr>
                </w:rPrChange>
              </w:rPr>
              <w:t>%</w:t>
            </w:r>
          </w:p>
        </w:tc>
      </w:tr>
      <w:tr w:rsidR="00F903CB" w14:paraId="54D9DBA7"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997"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35D93950" w14:textId="77777777" w:rsidR="00F903CB" w:rsidRDefault="00BD468D">
            <w:pPr>
              <w:widowControl w:val="0"/>
              <w:rPr>
                <w:sz w:val="20"/>
                <w:szCs w:val="20"/>
              </w:rPr>
              <w:pPrChange w:id="998" w:author="Authors" w:date="2024-04-25T10:59:00Z">
                <w:pPr>
                  <w:widowControl w:val="0"/>
                  <w:pBdr>
                    <w:top w:val="nil"/>
                    <w:left w:val="nil"/>
                    <w:bottom w:val="nil"/>
                    <w:right w:val="nil"/>
                    <w:between w:val="nil"/>
                  </w:pBdr>
                </w:pPr>
              </w:pPrChange>
            </w:pPr>
            <w:r>
              <w:rPr>
                <w:rFonts w:ascii="Calibri" w:hAnsi="Calibri"/>
                <w:sz w:val="20"/>
                <w:rPrChange w:id="999"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1000"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6978780B" w14:textId="77777777" w:rsidR="00F903CB" w:rsidRDefault="00BD468D">
            <w:pPr>
              <w:widowControl w:val="0"/>
              <w:rPr>
                <w:sz w:val="20"/>
                <w:szCs w:val="20"/>
              </w:rPr>
              <w:pPrChange w:id="1001" w:author="Authors" w:date="2024-04-25T10:59:00Z">
                <w:pPr>
                  <w:widowControl w:val="0"/>
                  <w:pBdr>
                    <w:top w:val="nil"/>
                    <w:left w:val="nil"/>
                    <w:bottom w:val="nil"/>
                    <w:right w:val="nil"/>
                    <w:between w:val="nil"/>
                  </w:pBdr>
                </w:pPr>
              </w:pPrChange>
            </w:pPr>
            <w:r>
              <w:rPr>
                <w:rFonts w:ascii="Calibri" w:hAnsi="Calibri"/>
                <w:sz w:val="20"/>
                <w:rPrChange w:id="1002" w:author="Authors" w:date="2024-04-25T10:59:00Z">
                  <w:rPr>
                    <w:sz w:val="20"/>
                  </w:rPr>
                </w:rPrChange>
              </w:rPr>
              <w:t>Zinc</w:t>
            </w:r>
          </w:p>
        </w:tc>
        <w:tc>
          <w:tcPr>
            <w:tcW w:w="791" w:type="dxa"/>
            <w:tcBorders>
              <w:top w:val="nil"/>
              <w:left w:val="nil"/>
              <w:bottom w:val="nil"/>
              <w:right w:val="nil"/>
            </w:tcBorders>
            <w:tcMar>
              <w:top w:w="1" w:type="dxa"/>
              <w:left w:w="1" w:type="dxa"/>
              <w:bottom w:w="1" w:type="dxa"/>
              <w:right w:w="1" w:type="dxa"/>
            </w:tcMar>
            <w:vAlign w:val="bottom"/>
            <w:tcPrChange w:id="1003"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4DA230DC" w14:textId="77777777" w:rsidR="00F903CB" w:rsidRDefault="00BD468D">
            <w:pPr>
              <w:widowControl w:val="0"/>
              <w:rPr>
                <w:sz w:val="20"/>
                <w:szCs w:val="20"/>
              </w:rPr>
              <w:pPrChange w:id="1004" w:author="Authors" w:date="2024-04-25T10:59:00Z">
                <w:pPr>
                  <w:widowControl w:val="0"/>
                  <w:pBdr>
                    <w:top w:val="nil"/>
                    <w:left w:val="nil"/>
                    <w:bottom w:val="nil"/>
                    <w:right w:val="nil"/>
                    <w:between w:val="nil"/>
                  </w:pBdr>
                </w:pPr>
              </w:pPrChange>
            </w:pPr>
            <w:r>
              <w:rPr>
                <w:rFonts w:ascii="Calibri" w:hAnsi="Calibri"/>
                <w:sz w:val="20"/>
                <w:rPrChange w:id="1005" w:author="Authors" w:date="2024-04-25T10:59:00Z">
                  <w:rPr>
                    <w:sz w:val="20"/>
                  </w:rPr>
                </w:rPrChange>
              </w:rPr>
              <w:t>mg</w:t>
            </w:r>
          </w:p>
        </w:tc>
        <w:tc>
          <w:tcPr>
            <w:tcW w:w="1138" w:type="dxa"/>
            <w:tcBorders>
              <w:top w:val="nil"/>
              <w:left w:val="nil"/>
              <w:bottom w:val="nil"/>
              <w:right w:val="nil"/>
            </w:tcBorders>
            <w:tcMar>
              <w:top w:w="1" w:type="dxa"/>
              <w:left w:w="1" w:type="dxa"/>
              <w:bottom w:w="1" w:type="dxa"/>
              <w:right w:w="1" w:type="dxa"/>
            </w:tcMar>
            <w:vAlign w:val="bottom"/>
            <w:tcPrChange w:id="1006"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62395338" w14:textId="77777777" w:rsidR="00F903CB" w:rsidRDefault="00BD468D">
            <w:pPr>
              <w:widowControl w:val="0"/>
              <w:rPr>
                <w:sz w:val="20"/>
                <w:szCs w:val="20"/>
              </w:rPr>
              <w:pPrChange w:id="1007" w:author="Authors" w:date="2024-04-25T10:59:00Z">
                <w:pPr>
                  <w:widowControl w:val="0"/>
                  <w:pBdr>
                    <w:top w:val="nil"/>
                    <w:left w:val="nil"/>
                    <w:bottom w:val="nil"/>
                    <w:right w:val="nil"/>
                    <w:between w:val="nil"/>
                  </w:pBdr>
                </w:pPr>
              </w:pPrChange>
            </w:pPr>
            <w:r>
              <w:rPr>
                <w:rFonts w:ascii="Calibri" w:hAnsi="Calibri"/>
                <w:sz w:val="20"/>
                <w:rPrChange w:id="1008" w:author="Authors" w:date="2024-04-25T10:59:00Z">
                  <w:rPr>
                    <w:sz w:val="20"/>
                  </w:rPr>
                </w:rPrChange>
              </w:rPr>
              <w:t>EFSA</w:t>
            </w:r>
          </w:p>
        </w:tc>
        <w:tc>
          <w:tcPr>
            <w:tcW w:w="2944" w:type="dxa"/>
            <w:tcBorders>
              <w:top w:val="nil"/>
              <w:left w:val="nil"/>
              <w:bottom w:val="nil"/>
              <w:right w:val="nil"/>
            </w:tcBorders>
            <w:tcMar>
              <w:top w:w="1" w:type="dxa"/>
              <w:left w:w="1" w:type="dxa"/>
              <w:bottom w:w="1" w:type="dxa"/>
              <w:right w:w="1" w:type="dxa"/>
            </w:tcMar>
            <w:vAlign w:val="bottom"/>
            <w:tcPrChange w:id="1009"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4C3A6961" w14:textId="613CBA45" w:rsidR="00F903CB" w:rsidRDefault="00BD468D">
            <w:pPr>
              <w:widowControl w:val="0"/>
              <w:rPr>
                <w:sz w:val="20"/>
                <w:szCs w:val="20"/>
              </w:rPr>
            </w:pPr>
            <w:r>
              <w:rPr>
                <w:rFonts w:ascii="Calibri" w:hAnsi="Calibri"/>
                <w:sz w:val="20"/>
                <w:rPrChange w:id="1010" w:author="Authors" w:date="2024-04-25T10:59:00Z">
                  <w:rPr>
                    <w:sz w:val="20"/>
                  </w:rPr>
                </w:rPrChange>
              </w:rPr>
              <w:t>3.</w:t>
            </w:r>
            <w:del w:id="1011" w:author="Authors" w:date="2024-04-25T10:59:00Z">
              <w:r w:rsidR="00D9225D">
                <w:rPr>
                  <w:sz w:val="20"/>
                  <w:szCs w:val="20"/>
                </w:rPr>
                <w:delText>48</w:delText>
              </w:r>
            </w:del>
            <w:ins w:id="1012" w:author="Authors" w:date="2024-04-25T10:59:00Z">
              <w:r>
                <w:rPr>
                  <w:rFonts w:ascii="Calibri" w:eastAsia="Calibri" w:hAnsi="Calibri" w:cs="Calibri"/>
                  <w:sz w:val="20"/>
                  <w:szCs w:val="20"/>
                </w:rPr>
                <w:t>5</w:t>
              </w:r>
            </w:ins>
          </w:p>
        </w:tc>
        <w:tc>
          <w:tcPr>
            <w:tcW w:w="1277" w:type="dxa"/>
            <w:tcBorders>
              <w:top w:val="nil"/>
              <w:left w:val="nil"/>
              <w:bottom w:val="nil"/>
              <w:right w:val="nil"/>
            </w:tcBorders>
            <w:tcMar>
              <w:top w:w="1" w:type="dxa"/>
              <w:left w:w="1" w:type="dxa"/>
              <w:bottom w:w="1" w:type="dxa"/>
              <w:right w:w="1" w:type="dxa"/>
            </w:tcMar>
            <w:vAlign w:val="bottom"/>
            <w:tcPrChange w:id="1013"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77E98680" w14:textId="71C2DABB" w:rsidR="00F903CB" w:rsidRDefault="00D9225D">
            <w:pPr>
              <w:widowControl w:val="0"/>
              <w:rPr>
                <w:sz w:val="20"/>
                <w:szCs w:val="20"/>
              </w:rPr>
            </w:pPr>
            <w:del w:id="1014" w:author="Authors" w:date="2024-04-25T10:59:00Z">
              <w:r>
                <w:rPr>
                  <w:sz w:val="20"/>
                  <w:szCs w:val="20"/>
                </w:rPr>
                <w:delText>45.9</w:delText>
              </w:r>
            </w:del>
            <w:ins w:id="1015" w:author="Authors" w:date="2024-04-25T10:59:00Z">
              <w:r w:rsidR="00BD468D">
                <w:rPr>
                  <w:rFonts w:ascii="Calibri" w:eastAsia="Calibri" w:hAnsi="Calibri" w:cs="Calibri"/>
                  <w:sz w:val="20"/>
                  <w:szCs w:val="20"/>
                </w:rPr>
                <w:t>46.2</w:t>
              </w:r>
            </w:ins>
            <w:r w:rsidR="00BD468D">
              <w:rPr>
                <w:rFonts w:ascii="Calibri" w:hAnsi="Calibri"/>
                <w:sz w:val="20"/>
                <w:rPrChange w:id="1016" w:author="Authors" w:date="2024-04-25T10:59:00Z">
                  <w:rPr>
                    <w:sz w:val="20"/>
                  </w:rPr>
                </w:rPrChange>
              </w:rPr>
              <w:t>%</w:t>
            </w:r>
          </w:p>
        </w:tc>
      </w:tr>
      <w:tr w:rsidR="00F903CB" w14:paraId="1C706F9C"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1017"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44CC78F3" w14:textId="77777777" w:rsidR="00F903CB" w:rsidRDefault="00BD468D">
            <w:pPr>
              <w:widowControl w:val="0"/>
              <w:rPr>
                <w:sz w:val="20"/>
                <w:szCs w:val="20"/>
              </w:rPr>
              <w:pPrChange w:id="1018" w:author="Authors" w:date="2024-04-25T10:59:00Z">
                <w:pPr>
                  <w:widowControl w:val="0"/>
                  <w:pBdr>
                    <w:top w:val="nil"/>
                    <w:left w:val="nil"/>
                    <w:bottom w:val="nil"/>
                    <w:right w:val="nil"/>
                    <w:between w:val="nil"/>
                  </w:pBdr>
                </w:pPr>
              </w:pPrChange>
            </w:pPr>
            <w:r>
              <w:rPr>
                <w:rFonts w:ascii="Calibri" w:hAnsi="Calibri"/>
                <w:sz w:val="20"/>
                <w:rPrChange w:id="1019"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1020"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7348CF9A" w14:textId="5B4E26D3" w:rsidR="00F903CB" w:rsidRDefault="00BD468D">
            <w:pPr>
              <w:widowControl w:val="0"/>
              <w:rPr>
                <w:sz w:val="20"/>
                <w:szCs w:val="20"/>
              </w:rPr>
              <w:pPrChange w:id="1021" w:author="Authors" w:date="2024-04-25T10:59:00Z">
                <w:pPr>
                  <w:widowControl w:val="0"/>
                  <w:pBdr>
                    <w:top w:val="nil"/>
                    <w:left w:val="nil"/>
                    <w:bottom w:val="nil"/>
                    <w:right w:val="nil"/>
                    <w:between w:val="nil"/>
                  </w:pBdr>
                </w:pPr>
              </w:pPrChange>
            </w:pPr>
            <w:moveToRangeStart w:id="1022" w:author="Authors" w:date="2024-04-25T10:59:00Z" w:name="move164935176"/>
            <w:moveTo w:id="1023" w:author="Authors" w:date="2024-04-25T10:59:00Z">
              <w:r>
                <w:rPr>
                  <w:rFonts w:ascii="Calibri" w:hAnsi="Calibri"/>
                  <w:sz w:val="20"/>
                  <w:rPrChange w:id="1024" w:author="Authors" w:date="2024-04-25T10:59:00Z">
                    <w:rPr>
                      <w:sz w:val="20"/>
                    </w:rPr>
                  </w:rPrChange>
                </w:rPr>
                <w:t>Selenium</w:t>
              </w:r>
            </w:moveTo>
            <w:moveToRangeEnd w:id="1022"/>
            <w:del w:id="1025" w:author="Authors" w:date="2024-04-25T10:59:00Z">
              <w:r w:rsidR="00D9225D">
                <w:rPr>
                  <w:sz w:val="20"/>
                  <w:szCs w:val="20"/>
                </w:rPr>
                <w:delText>Magnesium</w:delText>
              </w:r>
            </w:del>
          </w:p>
        </w:tc>
        <w:tc>
          <w:tcPr>
            <w:tcW w:w="791" w:type="dxa"/>
            <w:tcBorders>
              <w:top w:val="nil"/>
              <w:left w:val="nil"/>
              <w:bottom w:val="nil"/>
              <w:right w:val="nil"/>
            </w:tcBorders>
            <w:tcMar>
              <w:top w:w="1" w:type="dxa"/>
              <w:left w:w="1" w:type="dxa"/>
              <w:bottom w:w="1" w:type="dxa"/>
              <w:right w:w="1" w:type="dxa"/>
            </w:tcMar>
            <w:vAlign w:val="bottom"/>
            <w:tcPrChange w:id="1026"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4B51322B" w14:textId="60346642" w:rsidR="00F903CB" w:rsidRDefault="00D9225D">
            <w:pPr>
              <w:widowControl w:val="0"/>
              <w:rPr>
                <w:sz w:val="20"/>
                <w:szCs w:val="20"/>
              </w:rPr>
              <w:pPrChange w:id="1027" w:author="Authors" w:date="2024-04-25T10:59:00Z">
                <w:pPr>
                  <w:widowControl w:val="0"/>
                  <w:pBdr>
                    <w:top w:val="nil"/>
                    <w:left w:val="nil"/>
                    <w:bottom w:val="nil"/>
                    <w:right w:val="nil"/>
                    <w:between w:val="nil"/>
                  </w:pBdr>
                </w:pPr>
              </w:pPrChange>
            </w:pPr>
            <w:del w:id="1028" w:author="Authors" w:date="2024-04-25T10:59:00Z">
              <w:r>
                <w:rPr>
                  <w:sz w:val="20"/>
                  <w:szCs w:val="20"/>
                </w:rPr>
                <w:delText>mg</w:delText>
              </w:r>
            </w:del>
            <w:proofErr w:type="spellStart"/>
            <w:ins w:id="1029" w:author="Authors" w:date="2024-04-25T10:59:00Z">
              <w:r w:rsidR="00BD468D">
                <w:rPr>
                  <w:rFonts w:ascii="Calibri" w:eastAsia="Calibri" w:hAnsi="Calibri" w:cs="Calibri"/>
                  <w:sz w:val="20"/>
                  <w:szCs w:val="20"/>
                </w:rPr>
                <w:t>ug</w:t>
              </w:r>
            </w:ins>
            <w:proofErr w:type="spellEnd"/>
          </w:p>
        </w:tc>
        <w:tc>
          <w:tcPr>
            <w:tcW w:w="1138" w:type="dxa"/>
            <w:tcBorders>
              <w:top w:val="nil"/>
              <w:left w:val="nil"/>
              <w:bottom w:val="nil"/>
              <w:right w:val="nil"/>
            </w:tcBorders>
            <w:tcMar>
              <w:top w:w="1" w:type="dxa"/>
              <w:left w:w="1" w:type="dxa"/>
              <w:bottom w:w="1" w:type="dxa"/>
              <w:right w:w="1" w:type="dxa"/>
            </w:tcMar>
            <w:vAlign w:val="bottom"/>
            <w:tcPrChange w:id="1030"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04FE72C4" w14:textId="77777777" w:rsidR="00F903CB" w:rsidRDefault="00BD468D">
            <w:pPr>
              <w:widowControl w:val="0"/>
              <w:rPr>
                <w:sz w:val="20"/>
                <w:szCs w:val="20"/>
              </w:rPr>
              <w:pPrChange w:id="1031" w:author="Authors" w:date="2024-04-25T10:59:00Z">
                <w:pPr>
                  <w:widowControl w:val="0"/>
                  <w:pBdr>
                    <w:top w:val="nil"/>
                    <w:left w:val="nil"/>
                    <w:bottom w:val="nil"/>
                    <w:right w:val="nil"/>
                    <w:between w:val="nil"/>
                  </w:pBdr>
                </w:pPr>
              </w:pPrChange>
            </w:pPr>
            <w:r>
              <w:rPr>
                <w:rFonts w:ascii="Calibri" w:hAnsi="Calibri"/>
                <w:sz w:val="20"/>
                <w:rPrChange w:id="1032"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1033"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30858632" w14:textId="5543EA9C" w:rsidR="00F903CB" w:rsidRDefault="00D9225D">
            <w:pPr>
              <w:widowControl w:val="0"/>
              <w:rPr>
                <w:sz w:val="20"/>
                <w:szCs w:val="20"/>
              </w:rPr>
            </w:pPr>
            <w:del w:id="1034" w:author="Authors" w:date="2024-04-25T10:59:00Z">
              <w:r>
                <w:rPr>
                  <w:sz w:val="20"/>
                  <w:szCs w:val="20"/>
                </w:rPr>
                <w:delText>3.36</w:delText>
              </w:r>
            </w:del>
            <w:ins w:id="1035" w:author="Authors" w:date="2024-04-25T10:59:00Z">
              <w:r w:rsidR="00BD468D">
                <w:rPr>
                  <w:rFonts w:ascii="Calibri" w:eastAsia="Calibri" w:hAnsi="Calibri" w:cs="Calibri"/>
                  <w:sz w:val="20"/>
                  <w:szCs w:val="20"/>
                </w:rPr>
                <w:t>2.8</w:t>
              </w:r>
            </w:ins>
          </w:p>
        </w:tc>
        <w:tc>
          <w:tcPr>
            <w:tcW w:w="1277" w:type="dxa"/>
            <w:tcBorders>
              <w:top w:val="nil"/>
              <w:left w:val="nil"/>
              <w:bottom w:val="nil"/>
              <w:right w:val="nil"/>
            </w:tcBorders>
            <w:tcMar>
              <w:top w:w="1" w:type="dxa"/>
              <w:left w:w="1" w:type="dxa"/>
              <w:bottom w:w="1" w:type="dxa"/>
              <w:right w:w="1" w:type="dxa"/>
            </w:tcMar>
            <w:vAlign w:val="bottom"/>
            <w:tcPrChange w:id="1036"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0D7A0076" w14:textId="298C4D72" w:rsidR="00F903CB" w:rsidRDefault="00D9225D">
            <w:pPr>
              <w:widowControl w:val="0"/>
              <w:rPr>
                <w:sz w:val="20"/>
                <w:szCs w:val="20"/>
              </w:rPr>
            </w:pPr>
            <w:del w:id="1037" w:author="Authors" w:date="2024-04-25T10:59:00Z">
              <w:r>
                <w:rPr>
                  <w:sz w:val="20"/>
                  <w:szCs w:val="20"/>
                </w:rPr>
                <w:delText>44.4</w:delText>
              </w:r>
            </w:del>
            <w:ins w:id="1038" w:author="Authors" w:date="2024-04-25T10:59:00Z">
              <w:r w:rsidR="00BD468D">
                <w:rPr>
                  <w:rFonts w:ascii="Calibri" w:eastAsia="Calibri" w:hAnsi="Calibri" w:cs="Calibri"/>
                  <w:sz w:val="20"/>
                  <w:szCs w:val="20"/>
                </w:rPr>
                <w:t>37.6</w:t>
              </w:r>
            </w:ins>
            <w:r w:rsidR="00BD468D">
              <w:rPr>
                <w:rFonts w:ascii="Calibri" w:hAnsi="Calibri"/>
                <w:sz w:val="20"/>
                <w:rPrChange w:id="1039" w:author="Authors" w:date="2024-04-25T10:59:00Z">
                  <w:rPr>
                    <w:sz w:val="20"/>
                  </w:rPr>
                </w:rPrChange>
              </w:rPr>
              <w:t>%</w:t>
            </w:r>
          </w:p>
        </w:tc>
      </w:tr>
      <w:tr w:rsidR="00F903CB" w14:paraId="0AA4464C" w14:textId="77777777">
        <w:trPr>
          <w:trHeight w:val="14"/>
        </w:trPr>
        <w:tc>
          <w:tcPr>
            <w:tcW w:w="763" w:type="dxa"/>
            <w:tcBorders>
              <w:top w:val="nil"/>
              <w:left w:val="nil"/>
              <w:bottom w:val="nil"/>
              <w:right w:val="nil"/>
            </w:tcBorders>
            <w:tcMar>
              <w:top w:w="1" w:type="dxa"/>
              <w:left w:w="1" w:type="dxa"/>
              <w:bottom w:w="1" w:type="dxa"/>
              <w:right w:w="1" w:type="dxa"/>
            </w:tcMar>
            <w:vAlign w:val="bottom"/>
            <w:tcPrChange w:id="1040" w:author="Authors" w:date="2024-04-25T10:59:00Z">
              <w:tcPr>
                <w:tcW w:w="763" w:type="dxa"/>
                <w:tcBorders>
                  <w:top w:val="nil"/>
                  <w:left w:val="nil"/>
                  <w:bottom w:val="nil"/>
                  <w:right w:val="nil"/>
                </w:tcBorders>
                <w:tcMar>
                  <w:top w:w="14" w:type="dxa"/>
                  <w:left w:w="14" w:type="dxa"/>
                  <w:bottom w:w="14" w:type="dxa"/>
                  <w:right w:w="14" w:type="dxa"/>
                </w:tcMar>
                <w:vAlign w:val="bottom"/>
              </w:tcPr>
            </w:tcPrChange>
          </w:tcPr>
          <w:p w14:paraId="207664C1" w14:textId="77777777" w:rsidR="00F903CB" w:rsidRDefault="00BD468D">
            <w:pPr>
              <w:widowControl w:val="0"/>
              <w:rPr>
                <w:sz w:val="20"/>
                <w:szCs w:val="20"/>
              </w:rPr>
              <w:pPrChange w:id="1041" w:author="Authors" w:date="2024-04-25T10:59:00Z">
                <w:pPr>
                  <w:widowControl w:val="0"/>
                  <w:pBdr>
                    <w:top w:val="nil"/>
                    <w:left w:val="nil"/>
                    <w:bottom w:val="nil"/>
                    <w:right w:val="nil"/>
                    <w:between w:val="nil"/>
                  </w:pBdr>
                </w:pPr>
              </w:pPrChange>
            </w:pPr>
            <w:r>
              <w:rPr>
                <w:rFonts w:ascii="Calibri" w:hAnsi="Calibri"/>
                <w:sz w:val="20"/>
                <w:rPrChange w:id="1042" w:author="Authors" w:date="2024-04-25T10:59:00Z">
                  <w:rPr>
                    <w:sz w:val="20"/>
                  </w:rPr>
                </w:rPrChange>
              </w:rPr>
              <w:t>Mineral</w:t>
            </w:r>
          </w:p>
        </w:tc>
        <w:tc>
          <w:tcPr>
            <w:tcW w:w="2444" w:type="dxa"/>
            <w:tcBorders>
              <w:top w:val="nil"/>
              <w:left w:val="nil"/>
              <w:bottom w:val="nil"/>
              <w:right w:val="nil"/>
            </w:tcBorders>
            <w:tcMar>
              <w:top w:w="1" w:type="dxa"/>
              <w:left w:w="1" w:type="dxa"/>
              <w:bottom w:w="1" w:type="dxa"/>
              <w:right w:w="1" w:type="dxa"/>
            </w:tcMar>
            <w:vAlign w:val="bottom"/>
            <w:tcPrChange w:id="1043" w:author="Authors" w:date="2024-04-25T10:59:00Z">
              <w:tcPr>
                <w:tcW w:w="2444" w:type="dxa"/>
                <w:tcBorders>
                  <w:top w:val="nil"/>
                  <w:left w:val="nil"/>
                  <w:bottom w:val="nil"/>
                  <w:right w:val="nil"/>
                </w:tcBorders>
                <w:tcMar>
                  <w:top w:w="14" w:type="dxa"/>
                  <w:left w:w="14" w:type="dxa"/>
                  <w:bottom w:w="14" w:type="dxa"/>
                  <w:right w:w="14" w:type="dxa"/>
                </w:tcMar>
                <w:vAlign w:val="bottom"/>
              </w:tcPr>
            </w:tcPrChange>
          </w:tcPr>
          <w:p w14:paraId="7903F29D" w14:textId="0683E20A" w:rsidR="00F903CB" w:rsidRDefault="00BD468D">
            <w:pPr>
              <w:widowControl w:val="0"/>
              <w:rPr>
                <w:sz w:val="20"/>
                <w:szCs w:val="20"/>
              </w:rPr>
              <w:pPrChange w:id="1044" w:author="Authors" w:date="2024-04-25T10:59:00Z">
                <w:pPr>
                  <w:widowControl w:val="0"/>
                  <w:pBdr>
                    <w:top w:val="nil"/>
                    <w:left w:val="nil"/>
                    <w:bottom w:val="nil"/>
                    <w:right w:val="nil"/>
                    <w:between w:val="nil"/>
                  </w:pBdr>
                </w:pPr>
              </w:pPrChange>
            </w:pPr>
            <w:ins w:id="1045" w:author="Authors" w:date="2024-04-25T10:59:00Z">
              <w:r>
                <w:rPr>
                  <w:rFonts w:ascii="Calibri" w:eastAsia="Calibri" w:hAnsi="Calibri" w:cs="Calibri"/>
                  <w:sz w:val="20"/>
                  <w:szCs w:val="20"/>
                </w:rPr>
                <w:t>Magnesium</w:t>
              </w:r>
            </w:ins>
            <w:moveFromRangeStart w:id="1046" w:author="Authors" w:date="2024-04-25T10:59:00Z" w:name="move164935176"/>
            <w:moveFrom w:id="1047" w:author="Authors" w:date="2024-04-25T10:59:00Z">
              <w:r>
                <w:rPr>
                  <w:rFonts w:ascii="Calibri" w:hAnsi="Calibri"/>
                  <w:sz w:val="20"/>
                  <w:rPrChange w:id="1048" w:author="Authors" w:date="2024-04-25T10:59:00Z">
                    <w:rPr>
                      <w:sz w:val="20"/>
                    </w:rPr>
                  </w:rPrChange>
                </w:rPr>
                <w:t>Selenium</w:t>
              </w:r>
            </w:moveFrom>
            <w:moveFromRangeEnd w:id="1046"/>
          </w:p>
        </w:tc>
        <w:tc>
          <w:tcPr>
            <w:tcW w:w="791" w:type="dxa"/>
            <w:tcBorders>
              <w:top w:val="nil"/>
              <w:left w:val="nil"/>
              <w:bottom w:val="nil"/>
              <w:right w:val="nil"/>
            </w:tcBorders>
            <w:tcMar>
              <w:top w:w="1" w:type="dxa"/>
              <w:left w:w="1" w:type="dxa"/>
              <w:bottom w:w="1" w:type="dxa"/>
              <w:right w:w="1" w:type="dxa"/>
            </w:tcMar>
            <w:vAlign w:val="bottom"/>
            <w:tcPrChange w:id="1049" w:author="Authors" w:date="2024-04-25T10:59:00Z">
              <w:tcPr>
                <w:tcW w:w="791" w:type="dxa"/>
                <w:tcBorders>
                  <w:top w:val="nil"/>
                  <w:left w:val="nil"/>
                  <w:bottom w:val="nil"/>
                  <w:right w:val="nil"/>
                </w:tcBorders>
                <w:tcMar>
                  <w:top w:w="14" w:type="dxa"/>
                  <w:left w:w="14" w:type="dxa"/>
                  <w:bottom w:w="14" w:type="dxa"/>
                  <w:right w:w="14" w:type="dxa"/>
                </w:tcMar>
                <w:vAlign w:val="bottom"/>
              </w:tcPr>
            </w:tcPrChange>
          </w:tcPr>
          <w:p w14:paraId="277F5B36" w14:textId="0C834206" w:rsidR="00F903CB" w:rsidRDefault="00D9225D">
            <w:pPr>
              <w:widowControl w:val="0"/>
              <w:rPr>
                <w:sz w:val="20"/>
                <w:szCs w:val="20"/>
              </w:rPr>
              <w:pPrChange w:id="1050" w:author="Authors" w:date="2024-04-25T10:59:00Z">
                <w:pPr>
                  <w:widowControl w:val="0"/>
                  <w:pBdr>
                    <w:top w:val="nil"/>
                    <w:left w:val="nil"/>
                    <w:bottom w:val="nil"/>
                    <w:right w:val="nil"/>
                    <w:between w:val="nil"/>
                  </w:pBdr>
                </w:pPr>
              </w:pPrChange>
            </w:pPr>
            <w:del w:id="1051" w:author="Authors" w:date="2024-04-25T10:59:00Z">
              <w:r>
                <w:rPr>
                  <w:sz w:val="20"/>
                  <w:szCs w:val="20"/>
                </w:rPr>
                <w:delText>ug</w:delText>
              </w:r>
            </w:del>
            <w:ins w:id="1052" w:author="Authors" w:date="2024-04-25T10:59:00Z">
              <w:r w:rsidR="00BD468D">
                <w:rPr>
                  <w:rFonts w:ascii="Calibri" w:eastAsia="Calibri" w:hAnsi="Calibri" w:cs="Calibri"/>
                  <w:sz w:val="20"/>
                  <w:szCs w:val="20"/>
                </w:rPr>
                <w:t>mg</w:t>
              </w:r>
            </w:ins>
          </w:p>
        </w:tc>
        <w:tc>
          <w:tcPr>
            <w:tcW w:w="1138" w:type="dxa"/>
            <w:tcBorders>
              <w:top w:val="nil"/>
              <w:left w:val="nil"/>
              <w:bottom w:val="nil"/>
              <w:right w:val="nil"/>
            </w:tcBorders>
            <w:tcMar>
              <w:top w:w="1" w:type="dxa"/>
              <w:left w:w="1" w:type="dxa"/>
              <w:bottom w:w="1" w:type="dxa"/>
              <w:right w:w="1" w:type="dxa"/>
            </w:tcMar>
            <w:vAlign w:val="bottom"/>
            <w:tcPrChange w:id="1053" w:author="Authors" w:date="2024-04-25T10:59:00Z">
              <w:tcPr>
                <w:tcW w:w="1138" w:type="dxa"/>
                <w:tcBorders>
                  <w:top w:val="nil"/>
                  <w:left w:val="nil"/>
                  <w:bottom w:val="nil"/>
                  <w:right w:val="nil"/>
                </w:tcBorders>
                <w:tcMar>
                  <w:top w:w="14" w:type="dxa"/>
                  <w:left w:w="14" w:type="dxa"/>
                  <w:bottom w:w="14" w:type="dxa"/>
                  <w:right w:w="14" w:type="dxa"/>
                </w:tcMar>
                <w:vAlign w:val="bottom"/>
              </w:tcPr>
            </w:tcPrChange>
          </w:tcPr>
          <w:p w14:paraId="5BDAE8ED" w14:textId="77777777" w:rsidR="00F903CB" w:rsidRDefault="00BD468D">
            <w:pPr>
              <w:widowControl w:val="0"/>
              <w:rPr>
                <w:sz w:val="20"/>
                <w:szCs w:val="20"/>
              </w:rPr>
              <w:pPrChange w:id="1054" w:author="Authors" w:date="2024-04-25T10:59:00Z">
                <w:pPr>
                  <w:widowControl w:val="0"/>
                  <w:pBdr>
                    <w:top w:val="nil"/>
                    <w:left w:val="nil"/>
                    <w:bottom w:val="nil"/>
                    <w:right w:val="nil"/>
                    <w:between w:val="nil"/>
                  </w:pBdr>
                </w:pPr>
              </w:pPrChange>
            </w:pPr>
            <w:r>
              <w:rPr>
                <w:rFonts w:ascii="Calibri" w:hAnsi="Calibri"/>
                <w:sz w:val="20"/>
                <w:rPrChange w:id="1055" w:author="Authors" w:date="2024-04-25T10:59:00Z">
                  <w:rPr>
                    <w:sz w:val="20"/>
                  </w:rPr>
                </w:rPrChange>
              </w:rPr>
              <w:t>IOM</w:t>
            </w:r>
          </w:p>
        </w:tc>
        <w:tc>
          <w:tcPr>
            <w:tcW w:w="2944" w:type="dxa"/>
            <w:tcBorders>
              <w:top w:val="nil"/>
              <w:left w:val="nil"/>
              <w:bottom w:val="nil"/>
              <w:right w:val="nil"/>
            </w:tcBorders>
            <w:tcMar>
              <w:top w:w="1" w:type="dxa"/>
              <w:left w:w="1" w:type="dxa"/>
              <w:bottom w:w="1" w:type="dxa"/>
              <w:right w:w="1" w:type="dxa"/>
            </w:tcMar>
            <w:vAlign w:val="bottom"/>
            <w:tcPrChange w:id="1056" w:author="Authors" w:date="2024-04-25T10:59:00Z">
              <w:tcPr>
                <w:tcW w:w="2944" w:type="dxa"/>
                <w:tcBorders>
                  <w:top w:val="nil"/>
                  <w:left w:val="nil"/>
                  <w:bottom w:val="nil"/>
                  <w:right w:val="nil"/>
                </w:tcBorders>
                <w:tcMar>
                  <w:top w:w="20" w:type="dxa"/>
                  <w:left w:w="20" w:type="dxa"/>
                  <w:bottom w:w="100" w:type="dxa"/>
                  <w:right w:w="20" w:type="dxa"/>
                </w:tcMar>
                <w:vAlign w:val="bottom"/>
              </w:tcPr>
            </w:tcPrChange>
          </w:tcPr>
          <w:p w14:paraId="7826C2C8" w14:textId="22888FFC" w:rsidR="00F903CB" w:rsidRDefault="00BD468D">
            <w:pPr>
              <w:widowControl w:val="0"/>
              <w:rPr>
                <w:sz w:val="20"/>
                <w:szCs w:val="20"/>
              </w:rPr>
            </w:pPr>
            <w:r>
              <w:rPr>
                <w:rFonts w:ascii="Calibri" w:hAnsi="Calibri"/>
                <w:sz w:val="20"/>
                <w:rPrChange w:id="1057" w:author="Authors" w:date="2024-04-25T10:59:00Z">
                  <w:rPr>
                    <w:sz w:val="20"/>
                  </w:rPr>
                </w:rPrChange>
              </w:rPr>
              <w:t>2.</w:t>
            </w:r>
            <w:del w:id="1058" w:author="Authors" w:date="2024-04-25T10:59:00Z">
              <w:r w:rsidR="00D9225D">
                <w:rPr>
                  <w:sz w:val="20"/>
                  <w:szCs w:val="20"/>
                </w:rPr>
                <w:delText>83</w:delText>
              </w:r>
            </w:del>
            <w:ins w:id="1059" w:author="Authors" w:date="2024-04-25T10:59:00Z">
              <w:r>
                <w:rPr>
                  <w:rFonts w:ascii="Calibri" w:eastAsia="Calibri" w:hAnsi="Calibri" w:cs="Calibri"/>
                  <w:sz w:val="20"/>
                  <w:szCs w:val="20"/>
                </w:rPr>
                <w:t>4</w:t>
              </w:r>
            </w:ins>
          </w:p>
        </w:tc>
        <w:tc>
          <w:tcPr>
            <w:tcW w:w="1277" w:type="dxa"/>
            <w:tcBorders>
              <w:top w:val="nil"/>
              <w:left w:val="nil"/>
              <w:bottom w:val="nil"/>
              <w:right w:val="nil"/>
            </w:tcBorders>
            <w:tcMar>
              <w:top w:w="1" w:type="dxa"/>
              <w:left w:w="1" w:type="dxa"/>
              <w:bottom w:w="1" w:type="dxa"/>
              <w:right w:w="1" w:type="dxa"/>
            </w:tcMar>
            <w:vAlign w:val="bottom"/>
            <w:tcPrChange w:id="1060" w:author="Authors" w:date="2024-04-25T10:59:00Z">
              <w:tcPr>
                <w:tcW w:w="1277" w:type="dxa"/>
                <w:tcBorders>
                  <w:top w:val="nil"/>
                  <w:left w:val="nil"/>
                  <w:bottom w:val="nil"/>
                  <w:right w:val="nil"/>
                </w:tcBorders>
                <w:tcMar>
                  <w:top w:w="20" w:type="dxa"/>
                  <w:left w:w="20" w:type="dxa"/>
                  <w:bottom w:w="100" w:type="dxa"/>
                  <w:right w:w="20" w:type="dxa"/>
                </w:tcMar>
                <w:vAlign w:val="bottom"/>
              </w:tcPr>
            </w:tcPrChange>
          </w:tcPr>
          <w:p w14:paraId="020B6813" w14:textId="6C088C0A" w:rsidR="00F903CB" w:rsidRDefault="00D9225D">
            <w:pPr>
              <w:widowControl w:val="0"/>
              <w:rPr>
                <w:sz w:val="20"/>
                <w:szCs w:val="20"/>
              </w:rPr>
            </w:pPr>
            <w:del w:id="1061" w:author="Authors" w:date="2024-04-25T10:59:00Z">
              <w:r>
                <w:rPr>
                  <w:sz w:val="20"/>
                  <w:szCs w:val="20"/>
                </w:rPr>
                <w:delText>37</w:delText>
              </w:r>
            </w:del>
            <w:ins w:id="1062" w:author="Authors" w:date="2024-04-25T10:59:00Z">
              <w:r w:rsidR="00BD468D">
                <w:rPr>
                  <w:rFonts w:ascii="Calibri" w:eastAsia="Calibri" w:hAnsi="Calibri" w:cs="Calibri"/>
                  <w:sz w:val="20"/>
                  <w:szCs w:val="20"/>
                </w:rPr>
                <w:t>31</w:t>
              </w:r>
            </w:ins>
            <w:r w:rsidR="00BD468D">
              <w:rPr>
                <w:rFonts w:ascii="Calibri" w:hAnsi="Calibri"/>
                <w:sz w:val="20"/>
                <w:rPrChange w:id="1063" w:author="Authors" w:date="2024-04-25T10:59:00Z">
                  <w:rPr>
                    <w:sz w:val="20"/>
                  </w:rPr>
                </w:rPrChange>
              </w:rPr>
              <w:t>.4%</w:t>
            </w:r>
          </w:p>
        </w:tc>
      </w:tr>
    </w:tbl>
    <w:p w14:paraId="5B297739" w14:textId="77777777" w:rsidR="00F903CB" w:rsidRDefault="00F903CB">
      <w:pPr>
        <w:widowControl w:val="0"/>
        <w:pBdr>
          <w:top w:val="nil"/>
          <w:left w:val="nil"/>
          <w:bottom w:val="nil"/>
          <w:right w:val="nil"/>
          <w:between w:val="nil"/>
        </w:pBdr>
        <w:rPr>
          <w:rPrChange w:id="1064" w:author="Authors" w:date="2024-04-25T10:59:00Z">
            <w:rPr>
              <w:sz w:val="20"/>
            </w:rPr>
          </w:rPrChange>
        </w:rPr>
      </w:pPr>
    </w:p>
    <w:p w14:paraId="60CFBD95" w14:textId="77777777" w:rsidR="00F903CB" w:rsidRDefault="00BD468D">
      <w:pPr>
        <w:rPr>
          <w:b/>
        </w:rPr>
      </w:pPr>
      <w:r>
        <w:br w:type="page"/>
      </w:r>
    </w:p>
    <w:p w14:paraId="1CA8DFA9" w14:textId="281003F3" w:rsidR="00F903CB" w:rsidRDefault="00BD468D">
      <w:r>
        <w:rPr>
          <w:b/>
        </w:rPr>
        <w:lastRenderedPageBreak/>
        <w:t xml:space="preserve">Table S2. </w:t>
      </w:r>
      <w:r>
        <w:t xml:space="preserve">Dietary factors included in the Global Dietary Database (GDD). *** animal-source food used to derive average requirements for iron (see </w:t>
      </w:r>
      <w:r>
        <w:rPr>
          <w:b/>
        </w:rPr>
        <w:t xml:space="preserve">Figures </w:t>
      </w:r>
      <w:del w:id="1065" w:author="Authors" w:date="2024-04-25T10:59:00Z">
        <w:r w:rsidR="00D9225D">
          <w:rPr>
            <w:b/>
          </w:rPr>
          <w:delText>S8</w:delText>
        </w:r>
      </w:del>
      <w:ins w:id="1066" w:author="Authors" w:date="2024-04-25T10:59:00Z">
        <w:r>
          <w:rPr>
            <w:b/>
          </w:rPr>
          <w:t>S7</w:t>
        </w:r>
      </w:ins>
      <w:r>
        <w:rPr>
          <w:b/>
        </w:rPr>
        <w:t xml:space="preserve"> and </w:t>
      </w:r>
      <w:del w:id="1067" w:author="Authors" w:date="2024-04-25T10:59:00Z">
        <w:r w:rsidR="00D9225D">
          <w:rPr>
            <w:b/>
          </w:rPr>
          <w:delText>S10</w:delText>
        </w:r>
      </w:del>
      <w:ins w:id="1068" w:author="Authors" w:date="2024-04-25T10:59:00Z">
        <w:r>
          <w:rPr>
            <w:b/>
          </w:rPr>
          <w:t>S9</w:t>
        </w:r>
      </w:ins>
      <w:r>
        <w:t>).</w:t>
      </w:r>
    </w:p>
    <w:p w14:paraId="15992AC4" w14:textId="77777777" w:rsidR="00F903CB" w:rsidRDefault="00F903CB">
      <w:pPr>
        <w:rPr>
          <w:b/>
          <w:sz w:val="20"/>
          <w:szCs w:val="20"/>
        </w:rPr>
      </w:pPr>
    </w:p>
    <w:tbl>
      <w:tblPr>
        <w:tblStyle w:val="a0"/>
        <w:tblW w:w="6810" w:type="dxa"/>
        <w:tblBorders>
          <w:top w:val="nil"/>
          <w:left w:val="nil"/>
          <w:bottom w:val="nil"/>
          <w:right w:val="nil"/>
          <w:insideH w:val="nil"/>
          <w:insideV w:val="nil"/>
        </w:tblBorders>
        <w:tblLayout w:type="fixed"/>
        <w:tblLook w:val="0600" w:firstRow="0" w:lastRow="0" w:firstColumn="0" w:lastColumn="0" w:noHBand="1" w:noVBand="1"/>
        <w:tblPrChange w:id="1069" w:author="Authors" w:date="2024-04-25T10:59:00Z">
          <w:tblPr>
            <w:tblW w:w="681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PrChange>
      </w:tblPr>
      <w:tblGrid>
        <w:gridCol w:w="1620"/>
        <w:gridCol w:w="3660"/>
        <w:gridCol w:w="1530"/>
        <w:tblGridChange w:id="1070">
          <w:tblGrid>
            <w:gridCol w:w="1620"/>
            <w:gridCol w:w="3660"/>
            <w:gridCol w:w="1530"/>
          </w:tblGrid>
        </w:tblGridChange>
      </w:tblGrid>
      <w:tr w:rsidR="00F903CB" w14:paraId="466F69BF" w14:textId="77777777">
        <w:tc>
          <w:tcPr>
            <w:tcW w:w="1620" w:type="dxa"/>
            <w:tcBorders>
              <w:top w:val="nil"/>
              <w:left w:val="nil"/>
              <w:bottom w:val="single" w:sz="4" w:space="0" w:color="000000"/>
              <w:right w:val="nil"/>
            </w:tcBorders>
            <w:tcMar>
              <w:top w:w="14" w:type="dxa"/>
              <w:left w:w="14" w:type="dxa"/>
              <w:bottom w:w="14" w:type="dxa"/>
              <w:right w:w="14" w:type="dxa"/>
            </w:tcMar>
            <w:vAlign w:val="bottom"/>
            <w:tcPrChange w:id="1071" w:author="Authors" w:date="2024-04-25T10:59:00Z">
              <w:tcPr>
                <w:tcW w:w="1620" w:type="dxa"/>
                <w:tcBorders>
                  <w:top w:val="nil"/>
                  <w:left w:val="nil"/>
                  <w:bottom w:val="single" w:sz="4" w:space="0" w:color="000000"/>
                  <w:right w:val="nil"/>
                </w:tcBorders>
                <w:tcMar>
                  <w:top w:w="14" w:type="dxa"/>
                  <w:left w:w="14" w:type="dxa"/>
                  <w:bottom w:w="14" w:type="dxa"/>
                  <w:right w:w="14" w:type="dxa"/>
                </w:tcMar>
                <w:vAlign w:val="bottom"/>
              </w:tcPr>
            </w:tcPrChange>
          </w:tcPr>
          <w:p w14:paraId="300A68E9" w14:textId="77777777" w:rsidR="00F903CB" w:rsidRDefault="00BD468D">
            <w:pPr>
              <w:widowControl w:val="0"/>
              <w:pBdr>
                <w:top w:val="nil"/>
                <w:left w:val="nil"/>
                <w:bottom w:val="nil"/>
                <w:right w:val="nil"/>
                <w:between w:val="nil"/>
              </w:pBdr>
              <w:spacing w:line="240" w:lineRule="auto"/>
              <w:rPr>
                <w:b/>
                <w:sz w:val="18"/>
                <w:szCs w:val="18"/>
              </w:rPr>
            </w:pPr>
            <w:r>
              <w:rPr>
                <w:b/>
                <w:sz w:val="18"/>
                <w:szCs w:val="18"/>
              </w:rPr>
              <w:t>Type</w:t>
            </w:r>
          </w:p>
        </w:tc>
        <w:tc>
          <w:tcPr>
            <w:tcW w:w="3660" w:type="dxa"/>
            <w:tcBorders>
              <w:top w:val="nil"/>
              <w:left w:val="nil"/>
              <w:bottom w:val="single" w:sz="4" w:space="0" w:color="000000"/>
              <w:right w:val="nil"/>
            </w:tcBorders>
            <w:tcMar>
              <w:top w:w="14" w:type="dxa"/>
              <w:left w:w="14" w:type="dxa"/>
              <w:bottom w:w="14" w:type="dxa"/>
              <w:right w:w="14" w:type="dxa"/>
            </w:tcMar>
            <w:vAlign w:val="bottom"/>
            <w:tcPrChange w:id="1072" w:author="Authors" w:date="2024-04-25T10:59:00Z">
              <w:tcPr>
                <w:tcW w:w="3660" w:type="dxa"/>
                <w:tcBorders>
                  <w:top w:val="nil"/>
                  <w:left w:val="nil"/>
                  <w:bottom w:val="single" w:sz="4" w:space="0" w:color="000000"/>
                  <w:right w:val="nil"/>
                </w:tcBorders>
                <w:tcMar>
                  <w:top w:w="14" w:type="dxa"/>
                  <w:left w:w="14" w:type="dxa"/>
                  <w:bottom w:w="14" w:type="dxa"/>
                  <w:right w:w="14" w:type="dxa"/>
                </w:tcMar>
                <w:vAlign w:val="bottom"/>
              </w:tcPr>
            </w:tcPrChange>
          </w:tcPr>
          <w:p w14:paraId="1A6785F8" w14:textId="77777777" w:rsidR="00F903CB" w:rsidRDefault="00BD468D">
            <w:pPr>
              <w:widowControl w:val="0"/>
              <w:pBdr>
                <w:top w:val="nil"/>
                <w:left w:val="nil"/>
                <w:bottom w:val="nil"/>
                <w:right w:val="nil"/>
                <w:between w:val="nil"/>
              </w:pBdr>
              <w:spacing w:line="240" w:lineRule="auto"/>
              <w:rPr>
                <w:b/>
                <w:sz w:val="18"/>
                <w:szCs w:val="18"/>
              </w:rPr>
            </w:pPr>
            <w:r>
              <w:rPr>
                <w:b/>
                <w:sz w:val="18"/>
                <w:szCs w:val="18"/>
              </w:rPr>
              <w:t>Factor</w:t>
            </w:r>
          </w:p>
        </w:tc>
        <w:tc>
          <w:tcPr>
            <w:tcW w:w="1530" w:type="dxa"/>
            <w:tcBorders>
              <w:top w:val="nil"/>
              <w:left w:val="nil"/>
              <w:bottom w:val="single" w:sz="4" w:space="0" w:color="000000"/>
              <w:right w:val="nil"/>
            </w:tcBorders>
            <w:tcMar>
              <w:top w:w="14" w:type="dxa"/>
              <w:left w:w="14" w:type="dxa"/>
              <w:bottom w:w="14" w:type="dxa"/>
              <w:right w:w="14" w:type="dxa"/>
            </w:tcMar>
            <w:vAlign w:val="bottom"/>
            <w:tcPrChange w:id="1073" w:author="Authors" w:date="2024-04-25T10:59:00Z">
              <w:tcPr>
                <w:tcW w:w="1530" w:type="dxa"/>
                <w:tcBorders>
                  <w:top w:val="nil"/>
                  <w:left w:val="nil"/>
                  <w:bottom w:val="single" w:sz="4" w:space="0" w:color="000000"/>
                  <w:right w:val="nil"/>
                </w:tcBorders>
                <w:tcMar>
                  <w:top w:w="14" w:type="dxa"/>
                  <w:left w:w="14" w:type="dxa"/>
                  <w:bottom w:w="14" w:type="dxa"/>
                  <w:right w:w="14" w:type="dxa"/>
                </w:tcMar>
                <w:vAlign w:val="bottom"/>
              </w:tcPr>
            </w:tcPrChange>
          </w:tcPr>
          <w:p w14:paraId="108B2DF9" w14:textId="77777777" w:rsidR="00F903CB" w:rsidRDefault="00BD468D">
            <w:pPr>
              <w:widowControl w:val="0"/>
              <w:pBdr>
                <w:top w:val="nil"/>
                <w:left w:val="nil"/>
                <w:bottom w:val="nil"/>
                <w:right w:val="nil"/>
                <w:between w:val="nil"/>
              </w:pBdr>
              <w:spacing w:line="240" w:lineRule="auto"/>
              <w:rPr>
                <w:b/>
                <w:sz w:val="18"/>
                <w:szCs w:val="18"/>
              </w:rPr>
            </w:pPr>
            <w:r>
              <w:rPr>
                <w:b/>
                <w:sz w:val="18"/>
                <w:szCs w:val="18"/>
              </w:rPr>
              <w:t>Units</w:t>
            </w:r>
          </w:p>
        </w:tc>
      </w:tr>
      <w:tr w:rsidR="00F903CB" w14:paraId="5A7332EA" w14:textId="77777777">
        <w:tc>
          <w:tcPr>
            <w:tcW w:w="1620" w:type="dxa"/>
            <w:tcBorders>
              <w:top w:val="nil"/>
              <w:left w:val="nil"/>
              <w:bottom w:val="nil"/>
              <w:right w:val="nil"/>
            </w:tcBorders>
            <w:tcMar>
              <w:top w:w="14" w:type="dxa"/>
              <w:left w:w="14" w:type="dxa"/>
              <w:bottom w:w="14" w:type="dxa"/>
              <w:right w:w="14" w:type="dxa"/>
            </w:tcMar>
            <w:vAlign w:val="bottom"/>
            <w:tcPrChange w:id="1074"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3B389862"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75"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53AB2D5"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Folate</w:t>
            </w:r>
          </w:p>
        </w:tc>
        <w:tc>
          <w:tcPr>
            <w:tcW w:w="1530" w:type="dxa"/>
            <w:tcBorders>
              <w:top w:val="nil"/>
              <w:left w:val="nil"/>
              <w:bottom w:val="nil"/>
              <w:right w:val="nil"/>
            </w:tcBorders>
            <w:tcMar>
              <w:top w:w="14" w:type="dxa"/>
              <w:left w:w="14" w:type="dxa"/>
              <w:bottom w:w="14" w:type="dxa"/>
              <w:right w:w="14" w:type="dxa"/>
            </w:tcMar>
            <w:vAlign w:val="bottom"/>
            <w:tcPrChange w:id="1076"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7EB56F1"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 DFE</w:t>
            </w:r>
          </w:p>
        </w:tc>
      </w:tr>
      <w:tr w:rsidR="00F903CB" w14:paraId="36A25E3D" w14:textId="77777777">
        <w:tc>
          <w:tcPr>
            <w:tcW w:w="1620" w:type="dxa"/>
            <w:tcBorders>
              <w:top w:val="nil"/>
              <w:left w:val="nil"/>
              <w:bottom w:val="nil"/>
              <w:right w:val="nil"/>
            </w:tcBorders>
            <w:tcMar>
              <w:top w:w="14" w:type="dxa"/>
              <w:left w:w="14" w:type="dxa"/>
              <w:bottom w:w="14" w:type="dxa"/>
              <w:right w:w="14" w:type="dxa"/>
            </w:tcMar>
            <w:vAlign w:val="bottom"/>
            <w:tcPrChange w:id="1077"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10753345"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78"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7B3CA5FF"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A (RAE)</w:t>
            </w:r>
          </w:p>
        </w:tc>
        <w:tc>
          <w:tcPr>
            <w:tcW w:w="1530" w:type="dxa"/>
            <w:tcBorders>
              <w:top w:val="nil"/>
              <w:left w:val="nil"/>
              <w:bottom w:val="nil"/>
              <w:right w:val="nil"/>
            </w:tcBorders>
            <w:tcMar>
              <w:top w:w="14" w:type="dxa"/>
              <w:left w:w="14" w:type="dxa"/>
              <w:bottom w:w="14" w:type="dxa"/>
              <w:right w:w="14" w:type="dxa"/>
            </w:tcMar>
            <w:vAlign w:val="bottom"/>
            <w:tcPrChange w:id="1079"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0B90FDC"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 RAE</w:t>
            </w:r>
          </w:p>
        </w:tc>
      </w:tr>
      <w:tr w:rsidR="00F903CB" w14:paraId="13F6F05C" w14:textId="77777777">
        <w:tc>
          <w:tcPr>
            <w:tcW w:w="1620" w:type="dxa"/>
            <w:tcBorders>
              <w:top w:val="nil"/>
              <w:left w:val="nil"/>
              <w:bottom w:val="nil"/>
              <w:right w:val="nil"/>
            </w:tcBorders>
            <w:tcMar>
              <w:top w:w="14" w:type="dxa"/>
              <w:left w:w="14" w:type="dxa"/>
              <w:bottom w:w="14" w:type="dxa"/>
              <w:right w:w="14" w:type="dxa"/>
            </w:tcMar>
            <w:vAlign w:val="bottom"/>
            <w:tcPrChange w:id="1080"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E06128B"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81"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A0223CF" w14:textId="77777777" w:rsidR="00F903CB" w:rsidRDefault="00BD468D">
            <w:pPr>
              <w:widowControl w:val="0"/>
              <w:pBdr>
                <w:top w:val="nil"/>
                <w:left w:val="nil"/>
                <w:bottom w:val="nil"/>
                <w:right w:val="nil"/>
                <w:between w:val="nil"/>
              </w:pBdr>
              <w:spacing w:line="240" w:lineRule="auto"/>
              <w:rPr>
                <w:sz w:val="18"/>
                <w:szCs w:val="18"/>
                <w:vertAlign w:val="subscript"/>
              </w:rPr>
            </w:pPr>
            <w:r>
              <w:rPr>
                <w:sz w:val="18"/>
                <w:szCs w:val="18"/>
              </w:rPr>
              <w:t>Vitamin B</w:t>
            </w:r>
            <w:r>
              <w:rPr>
                <w:sz w:val="18"/>
                <w:szCs w:val="18"/>
                <w:vertAlign w:val="subscript"/>
              </w:rPr>
              <w:t>1</w:t>
            </w:r>
          </w:p>
        </w:tc>
        <w:tc>
          <w:tcPr>
            <w:tcW w:w="1530" w:type="dxa"/>
            <w:tcBorders>
              <w:top w:val="nil"/>
              <w:left w:val="nil"/>
              <w:bottom w:val="nil"/>
              <w:right w:val="nil"/>
            </w:tcBorders>
            <w:tcMar>
              <w:top w:w="14" w:type="dxa"/>
              <w:left w:w="14" w:type="dxa"/>
              <w:bottom w:w="14" w:type="dxa"/>
              <w:right w:w="14" w:type="dxa"/>
            </w:tcMar>
            <w:vAlign w:val="bottom"/>
            <w:tcPrChange w:id="1082"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5F247059"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1448BE53" w14:textId="77777777">
        <w:tc>
          <w:tcPr>
            <w:tcW w:w="1620" w:type="dxa"/>
            <w:tcBorders>
              <w:top w:val="nil"/>
              <w:left w:val="nil"/>
              <w:bottom w:val="nil"/>
              <w:right w:val="nil"/>
            </w:tcBorders>
            <w:tcMar>
              <w:top w:w="14" w:type="dxa"/>
              <w:left w:w="14" w:type="dxa"/>
              <w:bottom w:w="14" w:type="dxa"/>
              <w:right w:w="14" w:type="dxa"/>
            </w:tcMar>
            <w:vAlign w:val="bottom"/>
            <w:tcPrChange w:id="1083"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36FADBA"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84"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E6863CD"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12</w:t>
            </w:r>
          </w:p>
        </w:tc>
        <w:tc>
          <w:tcPr>
            <w:tcW w:w="1530" w:type="dxa"/>
            <w:tcBorders>
              <w:top w:val="nil"/>
              <w:left w:val="nil"/>
              <w:bottom w:val="nil"/>
              <w:right w:val="nil"/>
            </w:tcBorders>
            <w:tcMar>
              <w:top w:w="14" w:type="dxa"/>
              <w:left w:w="14" w:type="dxa"/>
              <w:bottom w:w="14" w:type="dxa"/>
              <w:right w:w="14" w:type="dxa"/>
            </w:tcMar>
            <w:vAlign w:val="bottom"/>
            <w:tcPrChange w:id="1085"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5C9A842"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14:paraId="1B20C46E" w14:textId="77777777">
        <w:tc>
          <w:tcPr>
            <w:tcW w:w="1620" w:type="dxa"/>
            <w:tcBorders>
              <w:top w:val="nil"/>
              <w:left w:val="nil"/>
              <w:bottom w:val="nil"/>
              <w:right w:val="nil"/>
            </w:tcBorders>
            <w:tcMar>
              <w:top w:w="14" w:type="dxa"/>
              <w:left w:w="14" w:type="dxa"/>
              <w:bottom w:w="14" w:type="dxa"/>
              <w:right w:w="14" w:type="dxa"/>
            </w:tcMar>
            <w:vAlign w:val="bottom"/>
            <w:tcPrChange w:id="1086"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45BA4188"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87"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570CDE8"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2</w:t>
            </w:r>
          </w:p>
        </w:tc>
        <w:tc>
          <w:tcPr>
            <w:tcW w:w="1530" w:type="dxa"/>
            <w:tcBorders>
              <w:top w:val="nil"/>
              <w:left w:val="nil"/>
              <w:bottom w:val="nil"/>
              <w:right w:val="nil"/>
            </w:tcBorders>
            <w:tcMar>
              <w:top w:w="14" w:type="dxa"/>
              <w:left w:w="14" w:type="dxa"/>
              <w:bottom w:w="14" w:type="dxa"/>
              <w:right w:w="14" w:type="dxa"/>
            </w:tcMar>
            <w:vAlign w:val="bottom"/>
            <w:tcPrChange w:id="1088"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3980C68"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2716C116" w14:textId="77777777">
        <w:tc>
          <w:tcPr>
            <w:tcW w:w="1620" w:type="dxa"/>
            <w:tcBorders>
              <w:top w:val="nil"/>
              <w:left w:val="nil"/>
              <w:bottom w:val="nil"/>
              <w:right w:val="nil"/>
            </w:tcBorders>
            <w:tcMar>
              <w:top w:w="14" w:type="dxa"/>
              <w:left w:w="14" w:type="dxa"/>
              <w:bottom w:w="14" w:type="dxa"/>
              <w:right w:w="14" w:type="dxa"/>
            </w:tcMar>
            <w:vAlign w:val="bottom"/>
            <w:tcPrChange w:id="1089"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531C70D9"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90"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5221A37"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3</w:t>
            </w:r>
          </w:p>
        </w:tc>
        <w:tc>
          <w:tcPr>
            <w:tcW w:w="1530" w:type="dxa"/>
            <w:tcBorders>
              <w:top w:val="nil"/>
              <w:left w:val="nil"/>
              <w:bottom w:val="nil"/>
              <w:right w:val="nil"/>
            </w:tcBorders>
            <w:tcMar>
              <w:top w:w="14" w:type="dxa"/>
              <w:left w:w="14" w:type="dxa"/>
              <w:bottom w:w="14" w:type="dxa"/>
              <w:right w:w="14" w:type="dxa"/>
            </w:tcMar>
            <w:vAlign w:val="bottom"/>
            <w:tcPrChange w:id="1091"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08545A3E"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11E9CED5" w14:textId="77777777">
        <w:tc>
          <w:tcPr>
            <w:tcW w:w="1620" w:type="dxa"/>
            <w:tcBorders>
              <w:top w:val="nil"/>
              <w:left w:val="nil"/>
              <w:bottom w:val="nil"/>
              <w:right w:val="nil"/>
            </w:tcBorders>
            <w:tcMar>
              <w:top w:w="14" w:type="dxa"/>
              <w:left w:w="14" w:type="dxa"/>
              <w:bottom w:w="14" w:type="dxa"/>
              <w:right w:w="14" w:type="dxa"/>
            </w:tcMar>
            <w:vAlign w:val="bottom"/>
            <w:tcPrChange w:id="1092"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EFA2430"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93"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D4B0BF2"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6</w:t>
            </w:r>
          </w:p>
        </w:tc>
        <w:tc>
          <w:tcPr>
            <w:tcW w:w="1530" w:type="dxa"/>
            <w:tcBorders>
              <w:top w:val="nil"/>
              <w:left w:val="nil"/>
              <w:bottom w:val="nil"/>
              <w:right w:val="nil"/>
            </w:tcBorders>
            <w:tcMar>
              <w:top w:w="14" w:type="dxa"/>
              <w:left w:w="14" w:type="dxa"/>
              <w:bottom w:w="14" w:type="dxa"/>
              <w:right w:w="14" w:type="dxa"/>
            </w:tcMar>
            <w:vAlign w:val="bottom"/>
            <w:tcPrChange w:id="1094"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531619D4"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0A8C1E55" w14:textId="77777777">
        <w:tc>
          <w:tcPr>
            <w:tcW w:w="1620" w:type="dxa"/>
            <w:tcBorders>
              <w:top w:val="nil"/>
              <w:left w:val="nil"/>
              <w:bottom w:val="nil"/>
              <w:right w:val="nil"/>
            </w:tcBorders>
            <w:tcMar>
              <w:top w:w="14" w:type="dxa"/>
              <w:left w:w="14" w:type="dxa"/>
              <w:bottom w:w="14" w:type="dxa"/>
              <w:right w:w="14" w:type="dxa"/>
            </w:tcMar>
            <w:vAlign w:val="bottom"/>
            <w:tcPrChange w:id="1095"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51B07BAC"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96"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7A855B75"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C</w:t>
            </w:r>
          </w:p>
        </w:tc>
        <w:tc>
          <w:tcPr>
            <w:tcW w:w="1530" w:type="dxa"/>
            <w:tcBorders>
              <w:top w:val="nil"/>
              <w:left w:val="nil"/>
              <w:bottom w:val="nil"/>
              <w:right w:val="nil"/>
            </w:tcBorders>
            <w:tcMar>
              <w:top w:w="14" w:type="dxa"/>
              <w:left w:w="14" w:type="dxa"/>
              <w:bottom w:w="14" w:type="dxa"/>
              <w:right w:w="14" w:type="dxa"/>
            </w:tcMar>
            <w:vAlign w:val="bottom"/>
            <w:tcPrChange w:id="1097"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9129FDF"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308BD060" w14:textId="77777777">
        <w:tc>
          <w:tcPr>
            <w:tcW w:w="1620" w:type="dxa"/>
            <w:tcBorders>
              <w:top w:val="nil"/>
              <w:left w:val="nil"/>
              <w:bottom w:val="nil"/>
              <w:right w:val="nil"/>
            </w:tcBorders>
            <w:tcMar>
              <w:top w:w="14" w:type="dxa"/>
              <w:left w:w="14" w:type="dxa"/>
              <w:bottom w:w="14" w:type="dxa"/>
              <w:right w:w="14" w:type="dxa"/>
            </w:tcMar>
            <w:vAlign w:val="bottom"/>
            <w:tcPrChange w:id="1098"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3C746112"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099"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7BCC03C"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D</w:t>
            </w:r>
          </w:p>
        </w:tc>
        <w:tc>
          <w:tcPr>
            <w:tcW w:w="1530" w:type="dxa"/>
            <w:tcBorders>
              <w:top w:val="nil"/>
              <w:left w:val="nil"/>
              <w:bottom w:val="nil"/>
              <w:right w:val="nil"/>
            </w:tcBorders>
            <w:tcMar>
              <w:top w:w="14" w:type="dxa"/>
              <w:left w:w="14" w:type="dxa"/>
              <w:bottom w:w="14" w:type="dxa"/>
              <w:right w:w="14" w:type="dxa"/>
            </w:tcMar>
            <w:vAlign w:val="bottom"/>
            <w:tcPrChange w:id="1100"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7F27AFAF"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14:paraId="67B4FFD2" w14:textId="77777777">
        <w:tc>
          <w:tcPr>
            <w:tcW w:w="1620" w:type="dxa"/>
            <w:tcBorders>
              <w:top w:val="nil"/>
              <w:left w:val="nil"/>
              <w:bottom w:val="nil"/>
              <w:right w:val="nil"/>
            </w:tcBorders>
            <w:tcMar>
              <w:top w:w="14" w:type="dxa"/>
              <w:left w:w="14" w:type="dxa"/>
              <w:bottom w:w="14" w:type="dxa"/>
              <w:right w:w="14" w:type="dxa"/>
            </w:tcMar>
            <w:vAlign w:val="bottom"/>
            <w:tcPrChange w:id="1101"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EC5B9D4"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Change w:id="1102"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276FABF" w14:textId="77777777" w:rsidR="00F903CB" w:rsidRDefault="00BD468D">
            <w:pPr>
              <w:widowControl w:val="0"/>
              <w:pBdr>
                <w:top w:val="nil"/>
                <w:left w:val="nil"/>
                <w:bottom w:val="nil"/>
                <w:right w:val="nil"/>
                <w:between w:val="nil"/>
              </w:pBdr>
              <w:spacing w:line="240" w:lineRule="auto"/>
              <w:rPr>
                <w:sz w:val="18"/>
                <w:szCs w:val="18"/>
              </w:rPr>
            </w:pPr>
            <w:r>
              <w:rPr>
                <w:sz w:val="18"/>
                <w:szCs w:val="18"/>
              </w:rPr>
              <w:t>Vitamin E</w:t>
            </w:r>
          </w:p>
        </w:tc>
        <w:tc>
          <w:tcPr>
            <w:tcW w:w="1530" w:type="dxa"/>
            <w:tcBorders>
              <w:top w:val="nil"/>
              <w:left w:val="nil"/>
              <w:bottom w:val="nil"/>
              <w:right w:val="nil"/>
            </w:tcBorders>
            <w:tcMar>
              <w:top w:w="14" w:type="dxa"/>
              <w:left w:w="14" w:type="dxa"/>
              <w:bottom w:w="14" w:type="dxa"/>
              <w:right w:w="14" w:type="dxa"/>
            </w:tcMar>
            <w:vAlign w:val="bottom"/>
            <w:tcPrChange w:id="1103"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97E2743"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16B8ECDC" w14:textId="77777777">
        <w:tc>
          <w:tcPr>
            <w:tcW w:w="1620" w:type="dxa"/>
            <w:tcBorders>
              <w:top w:val="nil"/>
              <w:left w:val="nil"/>
              <w:bottom w:val="nil"/>
              <w:right w:val="nil"/>
            </w:tcBorders>
            <w:tcMar>
              <w:top w:w="14" w:type="dxa"/>
              <w:left w:w="14" w:type="dxa"/>
              <w:bottom w:w="14" w:type="dxa"/>
              <w:right w:w="14" w:type="dxa"/>
            </w:tcMar>
            <w:vAlign w:val="bottom"/>
            <w:tcPrChange w:id="1104"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5C6FAE6"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05"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D941AB3" w14:textId="77777777" w:rsidR="00F903CB" w:rsidRDefault="00BD468D">
            <w:pPr>
              <w:widowControl w:val="0"/>
              <w:pBdr>
                <w:top w:val="nil"/>
                <w:left w:val="nil"/>
                <w:bottom w:val="nil"/>
                <w:right w:val="nil"/>
                <w:between w:val="nil"/>
              </w:pBdr>
              <w:spacing w:line="240" w:lineRule="auto"/>
              <w:rPr>
                <w:sz w:val="18"/>
                <w:szCs w:val="18"/>
              </w:rPr>
            </w:pPr>
            <w:r>
              <w:rPr>
                <w:sz w:val="18"/>
                <w:szCs w:val="18"/>
              </w:rPr>
              <w:t>Calcium</w:t>
            </w:r>
          </w:p>
        </w:tc>
        <w:tc>
          <w:tcPr>
            <w:tcW w:w="1530" w:type="dxa"/>
            <w:tcBorders>
              <w:top w:val="nil"/>
              <w:left w:val="nil"/>
              <w:bottom w:val="nil"/>
              <w:right w:val="nil"/>
            </w:tcBorders>
            <w:tcMar>
              <w:top w:w="14" w:type="dxa"/>
              <w:left w:w="14" w:type="dxa"/>
              <w:bottom w:w="14" w:type="dxa"/>
              <w:right w:w="14" w:type="dxa"/>
            </w:tcMar>
            <w:vAlign w:val="bottom"/>
            <w:tcPrChange w:id="1106"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5D13A5E"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461E7B31" w14:textId="77777777">
        <w:tc>
          <w:tcPr>
            <w:tcW w:w="1620" w:type="dxa"/>
            <w:tcBorders>
              <w:top w:val="nil"/>
              <w:left w:val="nil"/>
              <w:bottom w:val="nil"/>
              <w:right w:val="nil"/>
            </w:tcBorders>
            <w:tcMar>
              <w:top w:w="14" w:type="dxa"/>
              <w:left w:w="14" w:type="dxa"/>
              <w:bottom w:w="14" w:type="dxa"/>
              <w:right w:w="14" w:type="dxa"/>
            </w:tcMar>
            <w:vAlign w:val="bottom"/>
            <w:tcPrChange w:id="1107"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4F637D0D"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08"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36C1405A" w14:textId="77777777" w:rsidR="00F903CB" w:rsidRDefault="00BD468D">
            <w:pPr>
              <w:widowControl w:val="0"/>
              <w:pBdr>
                <w:top w:val="nil"/>
                <w:left w:val="nil"/>
                <w:bottom w:val="nil"/>
                <w:right w:val="nil"/>
                <w:between w:val="nil"/>
              </w:pBdr>
              <w:spacing w:line="240" w:lineRule="auto"/>
              <w:rPr>
                <w:sz w:val="18"/>
                <w:szCs w:val="18"/>
              </w:rPr>
            </w:pPr>
            <w:r>
              <w:rPr>
                <w:sz w:val="18"/>
                <w:szCs w:val="18"/>
              </w:rPr>
              <w:t>Iodine</w:t>
            </w:r>
          </w:p>
        </w:tc>
        <w:tc>
          <w:tcPr>
            <w:tcW w:w="1530" w:type="dxa"/>
            <w:tcBorders>
              <w:top w:val="nil"/>
              <w:left w:val="nil"/>
              <w:bottom w:val="nil"/>
              <w:right w:val="nil"/>
            </w:tcBorders>
            <w:tcMar>
              <w:top w:w="14" w:type="dxa"/>
              <w:left w:w="14" w:type="dxa"/>
              <w:bottom w:w="14" w:type="dxa"/>
              <w:right w:w="14" w:type="dxa"/>
            </w:tcMar>
            <w:vAlign w:val="bottom"/>
            <w:tcPrChange w:id="1109"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ECE945D"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14:paraId="4FB2598D" w14:textId="77777777">
        <w:tc>
          <w:tcPr>
            <w:tcW w:w="1620" w:type="dxa"/>
            <w:tcBorders>
              <w:top w:val="nil"/>
              <w:left w:val="nil"/>
              <w:bottom w:val="nil"/>
              <w:right w:val="nil"/>
            </w:tcBorders>
            <w:tcMar>
              <w:top w:w="14" w:type="dxa"/>
              <w:left w:w="14" w:type="dxa"/>
              <w:bottom w:w="14" w:type="dxa"/>
              <w:right w:w="14" w:type="dxa"/>
            </w:tcMar>
            <w:vAlign w:val="bottom"/>
            <w:tcPrChange w:id="1110"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1A68E49D"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11"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5171E65" w14:textId="77777777" w:rsidR="00F903CB" w:rsidRDefault="00BD468D">
            <w:pPr>
              <w:widowControl w:val="0"/>
              <w:pBdr>
                <w:top w:val="nil"/>
                <w:left w:val="nil"/>
                <w:bottom w:val="nil"/>
                <w:right w:val="nil"/>
                <w:between w:val="nil"/>
              </w:pBdr>
              <w:spacing w:line="240" w:lineRule="auto"/>
              <w:rPr>
                <w:sz w:val="18"/>
                <w:szCs w:val="18"/>
              </w:rPr>
            </w:pPr>
            <w:r>
              <w:rPr>
                <w:sz w:val="18"/>
                <w:szCs w:val="18"/>
              </w:rPr>
              <w:t>Iron</w:t>
            </w:r>
          </w:p>
        </w:tc>
        <w:tc>
          <w:tcPr>
            <w:tcW w:w="1530" w:type="dxa"/>
            <w:tcBorders>
              <w:top w:val="nil"/>
              <w:left w:val="nil"/>
              <w:bottom w:val="nil"/>
              <w:right w:val="nil"/>
            </w:tcBorders>
            <w:tcMar>
              <w:top w:w="14" w:type="dxa"/>
              <w:left w:w="14" w:type="dxa"/>
              <w:bottom w:w="14" w:type="dxa"/>
              <w:right w:w="14" w:type="dxa"/>
            </w:tcMar>
            <w:vAlign w:val="bottom"/>
            <w:tcPrChange w:id="1112"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2F5EDD9"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021C03CA" w14:textId="77777777">
        <w:tc>
          <w:tcPr>
            <w:tcW w:w="1620" w:type="dxa"/>
            <w:tcBorders>
              <w:top w:val="nil"/>
              <w:left w:val="nil"/>
              <w:bottom w:val="nil"/>
              <w:right w:val="nil"/>
            </w:tcBorders>
            <w:tcMar>
              <w:top w:w="14" w:type="dxa"/>
              <w:left w:w="14" w:type="dxa"/>
              <w:bottom w:w="14" w:type="dxa"/>
              <w:right w:w="14" w:type="dxa"/>
            </w:tcMar>
            <w:vAlign w:val="bottom"/>
            <w:tcPrChange w:id="1113"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8224726"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14"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261036E0"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Magnesium</w:t>
            </w:r>
          </w:p>
        </w:tc>
        <w:tc>
          <w:tcPr>
            <w:tcW w:w="1530" w:type="dxa"/>
            <w:tcBorders>
              <w:top w:val="nil"/>
              <w:left w:val="nil"/>
              <w:bottom w:val="nil"/>
              <w:right w:val="nil"/>
            </w:tcBorders>
            <w:tcMar>
              <w:top w:w="14" w:type="dxa"/>
              <w:left w:w="14" w:type="dxa"/>
              <w:bottom w:w="14" w:type="dxa"/>
              <w:right w:w="14" w:type="dxa"/>
            </w:tcMar>
            <w:vAlign w:val="bottom"/>
            <w:tcPrChange w:id="1115"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57160072"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529E693A" w14:textId="77777777">
        <w:tc>
          <w:tcPr>
            <w:tcW w:w="1620" w:type="dxa"/>
            <w:tcBorders>
              <w:top w:val="nil"/>
              <w:left w:val="nil"/>
              <w:bottom w:val="nil"/>
              <w:right w:val="nil"/>
            </w:tcBorders>
            <w:tcMar>
              <w:top w:w="14" w:type="dxa"/>
              <w:left w:w="14" w:type="dxa"/>
              <w:bottom w:w="14" w:type="dxa"/>
              <w:right w:w="14" w:type="dxa"/>
            </w:tcMar>
            <w:vAlign w:val="bottom"/>
            <w:tcPrChange w:id="1116"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7C9FEDB"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17"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B42B9F3" w14:textId="77777777" w:rsidR="00F903CB" w:rsidRDefault="00BD468D">
            <w:pPr>
              <w:widowControl w:val="0"/>
              <w:pBdr>
                <w:top w:val="nil"/>
                <w:left w:val="nil"/>
                <w:bottom w:val="nil"/>
                <w:right w:val="nil"/>
                <w:between w:val="nil"/>
              </w:pBdr>
              <w:spacing w:line="240" w:lineRule="auto"/>
              <w:rPr>
                <w:sz w:val="18"/>
                <w:szCs w:val="18"/>
              </w:rPr>
            </w:pPr>
            <w:r>
              <w:rPr>
                <w:sz w:val="18"/>
                <w:szCs w:val="18"/>
              </w:rPr>
              <w:t>Potassium</w:t>
            </w:r>
          </w:p>
        </w:tc>
        <w:tc>
          <w:tcPr>
            <w:tcW w:w="1530" w:type="dxa"/>
            <w:tcBorders>
              <w:top w:val="nil"/>
              <w:left w:val="nil"/>
              <w:bottom w:val="nil"/>
              <w:right w:val="nil"/>
            </w:tcBorders>
            <w:tcMar>
              <w:top w:w="14" w:type="dxa"/>
              <w:left w:w="14" w:type="dxa"/>
              <w:bottom w:w="14" w:type="dxa"/>
              <w:right w:w="14" w:type="dxa"/>
            </w:tcMar>
            <w:vAlign w:val="bottom"/>
            <w:tcPrChange w:id="1118"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79E49E6B"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048853A2" w14:textId="77777777">
        <w:tc>
          <w:tcPr>
            <w:tcW w:w="1620" w:type="dxa"/>
            <w:tcBorders>
              <w:top w:val="nil"/>
              <w:left w:val="nil"/>
              <w:bottom w:val="nil"/>
              <w:right w:val="nil"/>
            </w:tcBorders>
            <w:tcMar>
              <w:top w:w="14" w:type="dxa"/>
              <w:left w:w="14" w:type="dxa"/>
              <w:bottom w:w="14" w:type="dxa"/>
              <w:right w:w="14" w:type="dxa"/>
            </w:tcMar>
            <w:vAlign w:val="bottom"/>
            <w:tcPrChange w:id="1119"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237C7BD"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20"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0F66631" w14:textId="77777777" w:rsidR="00F903CB" w:rsidRDefault="00BD468D">
            <w:pPr>
              <w:widowControl w:val="0"/>
              <w:pBdr>
                <w:top w:val="nil"/>
                <w:left w:val="nil"/>
                <w:bottom w:val="nil"/>
                <w:right w:val="nil"/>
                <w:between w:val="nil"/>
              </w:pBdr>
              <w:spacing w:line="240" w:lineRule="auto"/>
              <w:rPr>
                <w:sz w:val="18"/>
                <w:szCs w:val="18"/>
              </w:rPr>
            </w:pPr>
            <w:r>
              <w:rPr>
                <w:sz w:val="18"/>
                <w:szCs w:val="18"/>
              </w:rPr>
              <w:t>Selenium</w:t>
            </w:r>
          </w:p>
        </w:tc>
        <w:tc>
          <w:tcPr>
            <w:tcW w:w="1530" w:type="dxa"/>
            <w:tcBorders>
              <w:top w:val="nil"/>
              <w:left w:val="nil"/>
              <w:bottom w:val="nil"/>
              <w:right w:val="nil"/>
            </w:tcBorders>
            <w:tcMar>
              <w:top w:w="14" w:type="dxa"/>
              <w:left w:w="14" w:type="dxa"/>
              <w:bottom w:w="14" w:type="dxa"/>
              <w:right w:w="14" w:type="dxa"/>
            </w:tcMar>
            <w:vAlign w:val="bottom"/>
            <w:tcPrChange w:id="1121"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7BB390D" w14:textId="77777777"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14:paraId="5AC35011" w14:textId="77777777">
        <w:tc>
          <w:tcPr>
            <w:tcW w:w="1620" w:type="dxa"/>
            <w:tcBorders>
              <w:top w:val="nil"/>
              <w:left w:val="nil"/>
              <w:bottom w:val="nil"/>
              <w:right w:val="nil"/>
            </w:tcBorders>
            <w:tcMar>
              <w:top w:w="14" w:type="dxa"/>
              <w:left w:w="14" w:type="dxa"/>
              <w:bottom w:w="14" w:type="dxa"/>
              <w:right w:w="14" w:type="dxa"/>
            </w:tcMar>
            <w:vAlign w:val="bottom"/>
            <w:tcPrChange w:id="1122"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CFD3242" w14:textId="77777777"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Change w:id="1123"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87E07F6" w14:textId="77777777" w:rsidR="00F903CB" w:rsidRDefault="00BD468D">
            <w:pPr>
              <w:widowControl w:val="0"/>
              <w:pBdr>
                <w:top w:val="nil"/>
                <w:left w:val="nil"/>
                <w:bottom w:val="nil"/>
                <w:right w:val="nil"/>
                <w:between w:val="nil"/>
              </w:pBdr>
              <w:spacing w:line="240" w:lineRule="auto"/>
              <w:rPr>
                <w:sz w:val="18"/>
                <w:szCs w:val="18"/>
              </w:rPr>
            </w:pPr>
            <w:r>
              <w:rPr>
                <w:sz w:val="18"/>
                <w:szCs w:val="18"/>
              </w:rPr>
              <w:t>Zinc</w:t>
            </w:r>
          </w:p>
        </w:tc>
        <w:tc>
          <w:tcPr>
            <w:tcW w:w="1530" w:type="dxa"/>
            <w:tcBorders>
              <w:top w:val="nil"/>
              <w:left w:val="nil"/>
              <w:bottom w:val="nil"/>
              <w:right w:val="nil"/>
            </w:tcBorders>
            <w:tcMar>
              <w:top w:w="14" w:type="dxa"/>
              <w:left w:w="14" w:type="dxa"/>
              <w:bottom w:w="14" w:type="dxa"/>
              <w:right w:w="14" w:type="dxa"/>
            </w:tcMar>
            <w:vAlign w:val="bottom"/>
            <w:tcPrChange w:id="1124"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604371E"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19D37DEC" w14:textId="77777777">
        <w:tc>
          <w:tcPr>
            <w:tcW w:w="1620" w:type="dxa"/>
            <w:tcBorders>
              <w:top w:val="nil"/>
              <w:left w:val="nil"/>
              <w:bottom w:val="nil"/>
              <w:right w:val="nil"/>
            </w:tcBorders>
            <w:tcMar>
              <w:top w:w="14" w:type="dxa"/>
              <w:left w:w="14" w:type="dxa"/>
              <w:bottom w:w="14" w:type="dxa"/>
              <w:right w:w="14" w:type="dxa"/>
            </w:tcMar>
            <w:vAlign w:val="bottom"/>
            <w:tcPrChange w:id="1125"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11E371AC" w14:textId="77777777"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Change w:id="1126"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D8C90A0" w14:textId="77777777" w:rsidR="00F903CB" w:rsidRDefault="00BD468D">
            <w:pPr>
              <w:widowControl w:val="0"/>
              <w:pBdr>
                <w:top w:val="nil"/>
                <w:left w:val="nil"/>
                <w:bottom w:val="nil"/>
                <w:right w:val="nil"/>
                <w:between w:val="nil"/>
              </w:pBdr>
              <w:spacing w:line="240" w:lineRule="auto"/>
              <w:rPr>
                <w:sz w:val="18"/>
                <w:szCs w:val="18"/>
              </w:rPr>
            </w:pPr>
            <w:r>
              <w:rPr>
                <w:sz w:val="18"/>
                <w:szCs w:val="18"/>
              </w:rPr>
              <w:t>Monounsaturated fatty acids</w:t>
            </w:r>
          </w:p>
        </w:tc>
        <w:tc>
          <w:tcPr>
            <w:tcW w:w="1530" w:type="dxa"/>
            <w:tcBorders>
              <w:top w:val="nil"/>
              <w:left w:val="nil"/>
              <w:bottom w:val="nil"/>
              <w:right w:val="nil"/>
            </w:tcBorders>
            <w:tcMar>
              <w:top w:w="14" w:type="dxa"/>
              <w:left w:w="14" w:type="dxa"/>
              <w:bottom w:w="14" w:type="dxa"/>
              <w:right w:w="14" w:type="dxa"/>
            </w:tcMar>
            <w:vAlign w:val="bottom"/>
            <w:tcPrChange w:id="1127"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74952C5A" w14:textId="77777777"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14:paraId="2E0F8A9A" w14:textId="77777777">
        <w:tc>
          <w:tcPr>
            <w:tcW w:w="1620" w:type="dxa"/>
            <w:tcBorders>
              <w:top w:val="nil"/>
              <w:left w:val="nil"/>
              <w:bottom w:val="nil"/>
              <w:right w:val="nil"/>
            </w:tcBorders>
            <w:tcMar>
              <w:top w:w="14" w:type="dxa"/>
              <w:left w:w="14" w:type="dxa"/>
              <w:bottom w:w="14" w:type="dxa"/>
              <w:right w:w="14" w:type="dxa"/>
            </w:tcMar>
            <w:vAlign w:val="bottom"/>
            <w:tcPrChange w:id="1128"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619278B6" w14:textId="77777777"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Change w:id="1129"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B2DBDE0" w14:textId="77777777" w:rsidR="00F903CB" w:rsidRDefault="00BD468D">
            <w:pPr>
              <w:widowControl w:val="0"/>
              <w:pBdr>
                <w:top w:val="nil"/>
                <w:left w:val="nil"/>
                <w:bottom w:val="nil"/>
                <w:right w:val="nil"/>
                <w:between w:val="nil"/>
              </w:pBdr>
              <w:spacing w:line="240" w:lineRule="auto"/>
              <w:rPr>
                <w:sz w:val="18"/>
                <w:szCs w:val="18"/>
              </w:rPr>
            </w:pPr>
            <w:r>
              <w:rPr>
                <w:sz w:val="18"/>
                <w:szCs w:val="18"/>
              </w:rPr>
              <w:t>Plant omega-3 fatty acids</w:t>
            </w:r>
          </w:p>
        </w:tc>
        <w:tc>
          <w:tcPr>
            <w:tcW w:w="1530" w:type="dxa"/>
            <w:tcBorders>
              <w:top w:val="nil"/>
              <w:left w:val="nil"/>
              <w:bottom w:val="nil"/>
              <w:right w:val="nil"/>
            </w:tcBorders>
            <w:tcMar>
              <w:top w:w="14" w:type="dxa"/>
              <w:left w:w="14" w:type="dxa"/>
              <w:bottom w:w="14" w:type="dxa"/>
              <w:right w:w="14" w:type="dxa"/>
            </w:tcMar>
            <w:vAlign w:val="bottom"/>
            <w:tcPrChange w:id="1130"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4DA1976"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72715B5F" w14:textId="77777777">
        <w:tc>
          <w:tcPr>
            <w:tcW w:w="1620" w:type="dxa"/>
            <w:tcBorders>
              <w:top w:val="nil"/>
              <w:left w:val="nil"/>
              <w:bottom w:val="nil"/>
              <w:right w:val="nil"/>
            </w:tcBorders>
            <w:tcMar>
              <w:top w:w="14" w:type="dxa"/>
              <w:left w:w="14" w:type="dxa"/>
              <w:bottom w:w="14" w:type="dxa"/>
              <w:right w:w="14" w:type="dxa"/>
            </w:tcMar>
            <w:vAlign w:val="bottom"/>
            <w:tcPrChange w:id="1131"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544FB68" w14:textId="77777777"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Change w:id="1132"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26D86DE" w14:textId="77777777" w:rsidR="00F903CB" w:rsidRDefault="00BD468D">
            <w:pPr>
              <w:widowControl w:val="0"/>
              <w:pBdr>
                <w:top w:val="nil"/>
                <w:left w:val="nil"/>
                <w:bottom w:val="nil"/>
                <w:right w:val="nil"/>
                <w:between w:val="nil"/>
              </w:pBdr>
              <w:spacing w:line="240" w:lineRule="auto"/>
              <w:rPr>
                <w:sz w:val="18"/>
                <w:szCs w:val="18"/>
              </w:rPr>
            </w:pPr>
            <w:r>
              <w:rPr>
                <w:sz w:val="18"/>
                <w:szCs w:val="18"/>
              </w:rPr>
              <w:t>Saturated fat</w:t>
            </w:r>
          </w:p>
        </w:tc>
        <w:tc>
          <w:tcPr>
            <w:tcW w:w="1530" w:type="dxa"/>
            <w:tcBorders>
              <w:top w:val="nil"/>
              <w:left w:val="nil"/>
              <w:bottom w:val="nil"/>
              <w:right w:val="nil"/>
            </w:tcBorders>
            <w:tcMar>
              <w:top w:w="14" w:type="dxa"/>
              <w:left w:w="14" w:type="dxa"/>
              <w:bottom w:w="14" w:type="dxa"/>
              <w:right w:w="14" w:type="dxa"/>
            </w:tcMar>
            <w:vAlign w:val="bottom"/>
            <w:tcPrChange w:id="1133"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EDBD46F" w14:textId="77777777"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14:paraId="7B9845C6" w14:textId="77777777">
        <w:tc>
          <w:tcPr>
            <w:tcW w:w="1620" w:type="dxa"/>
            <w:tcBorders>
              <w:top w:val="nil"/>
              <w:left w:val="nil"/>
              <w:bottom w:val="nil"/>
              <w:right w:val="nil"/>
            </w:tcBorders>
            <w:tcMar>
              <w:top w:w="14" w:type="dxa"/>
              <w:left w:w="14" w:type="dxa"/>
              <w:bottom w:w="14" w:type="dxa"/>
              <w:right w:w="14" w:type="dxa"/>
            </w:tcMar>
            <w:vAlign w:val="bottom"/>
            <w:tcPrChange w:id="1134"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1CB3C6F" w14:textId="77777777"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Change w:id="1135"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CDA179B" w14:textId="77777777" w:rsidR="00F903CB" w:rsidRDefault="00BD468D">
            <w:pPr>
              <w:widowControl w:val="0"/>
              <w:pBdr>
                <w:top w:val="nil"/>
                <w:left w:val="nil"/>
                <w:bottom w:val="nil"/>
                <w:right w:val="nil"/>
                <w:between w:val="nil"/>
              </w:pBdr>
              <w:spacing w:line="240" w:lineRule="auto"/>
              <w:rPr>
                <w:sz w:val="18"/>
                <w:szCs w:val="18"/>
              </w:rPr>
            </w:pPr>
            <w:r>
              <w:rPr>
                <w:sz w:val="18"/>
                <w:szCs w:val="18"/>
              </w:rPr>
              <w:t>Seafood omega-3 fatty acids</w:t>
            </w:r>
          </w:p>
        </w:tc>
        <w:tc>
          <w:tcPr>
            <w:tcW w:w="1530" w:type="dxa"/>
            <w:tcBorders>
              <w:top w:val="nil"/>
              <w:left w:val="nil"/>
              <w:bottom w:val="nil"/>
              <w:right w:val="nil"/>
            </w:tcBorders>
            <w:tcMar>
              <w:top w:w="14" w:type="dxa"/>
              <w:left w:w="14" w:type="dxa"/>
              <w:bottom w:w="14" w:type="dxa"/>
              <w:right w:w="14" w:type="dxa"/>
            </w:tcMar>
            <w:vAlign w:val="bottom"/>
            <w:tcPrChange w:id="1136"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05C898BD"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0A94EDEA" w14:textId="77777777">
        <w:tc>
          <w:tcPr>
            <w:tcW w:w="1620" w:type="dxa"/>
            <w:tcBorders>
              <w:top w:val="nil"/>
              <w:left w:val="nil"/>
              <w:bottom w:val="nil"/>
              <w:right w:val="nil"/>
            </w:tcBorders>
            <w:tcMar>
              <w:top w:w="14" w:type="dxa"/>
              <w:left w:w="14" w:type="dxa"/>
              <w:bottom w:w="14" w:type="dxa"/>
              <w:right w:w="14" w:type="dxa"/>
            </w:tcMar>
            <w:vAlign w:val="bottom"/>
            <w:tcPrChange w:id="1137"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1BB9C933" w14:textId="77777777"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Change w:id="1138"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1685E34"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omega-6 fatty acids</w:t>
            </w:r>
          </w:p>
        </w:tc>
        <w:tc>
          <w:tcPr>
            <w:tcW w:w="1530" w:type="dxa"/>
            <w:tcBorders>
              <w:top w:val="nil"/>
              <w:left w:val="nil"/>
              <w:bottom w:val="nil"/>
              <w:right w:val="nil"/>
            </w:tcBorders>
            <w:tcMar>
              <w:top w:w="14" w:type="dxa"/>
              <w:left w:w="14" w:type="dxa"/>
              <w:bottom w:w="14" w:type="dxa"/>
              <w:right w:w="14" w:type="dxa"/>
            </w:tcMar>
            <w:vAlign w:val="bottom"/>
            <w:tcPrChange w:id="1139"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5BF2BEF7" w14:textId="77777777"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14:paraId="2965EFD1" w14:textId="77777777">
        <w:tc>
          <w:tcPr>
            <w:tcW w:w="1620" w:type="dxa"/>
            <w:tcBorders>
              <w:top w:val="nil"/>
              <w:left w:val="nil"/>
              <w:bottom w:val="nil"/>
              <w:right w:val="nil"/>
            </w:tcBorders>
            <w:tcMar>
              <w:top w:w="14" w:type="dxa"/>
              <w:left w:w="14" w:type="dxa"/>
              <w:bottom w:w="14" w:type="dxa"/>
              <w:right w:w="14" w:type="dxa"/>
            </w:tcMar>
            <w:vAlign w:val="bottom"/>
            <w:tcPrChange w:id="1140"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E77D7DE"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41"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26A1196C" w14:textId="77777777" w:rsidR="00F903CB" w:rsidRDefault="00BD468D">
            <w:pPr>
              <w:widowControl w:val="0"/>
              <w:pBdr>
                <w:top w:val="nil"/>
                <w:left w:val="nil"/>
                <w:bottom w:val="nil"/>
                <w:right w:val="nil"/>
                <w:between w:val="nil"/>
              </w:pBdr>
              <w:spacing w:line="240" w:lineRule="auto"/>
              <w:rPr>
                <w:sz w:val="18"/>
                <w:szCs w:val="18"/>
              </w:rPr>
            </w:pPr>
            <w:r>
              <w:rPr>
                <w:sz w:val="18"/>
                <w:szCs w:val="18"/>
              </w:rPr>
              <w:t>Added sugars</w:t>
            </w:r>
          </w:p>
        </w:tc>
        <w:tc>
          <w:tcPr>
            <w:tcW w:w="1530" w:type="dxa"/>
            <w:tcBorders>
              <w:top w:val="nil"/>
              <w:left w:val="nil"/>
              <w:bottom w:val="nil"/>
              <w:right w:val="nil"/>
            </w:tcBorders>
            <w:tcMar>
              <w:top w:w="14" w:type="dxa"/>
              <w:left w:w="14" w:type="dxa"/>
              <w:bottom w:w="14" w:type="dxa"/>
              <w:right w:w="14" w:type="dxa"/>
            </w:tcMar>
            <w:vAlign w:val="bottom"/>
            <w:tcPrChange w:id="1142"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0D58F970" w14:textId="77777777"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14:paraId="2386F359" w14:textId="77777777">
        <w:tc>
          <w:tcPr>
            <w:tcW w:w="1620" w:type="dxa"/>
            <w:tcBorders>
              <w:top w:val="nil"/>
              <w:left w:val="nil"/>
              <w:bottom w:val="nil"/>
              <w:right w:val="nil"/>
            </w:tcBorders>
            <w:tcMar>
              <w:top w:w="14" w:type="dxa"/>
              <w:left w:w="14" w:type="dxa"/>
              <w:bottom w:w="14" w:type="dxa"/>
              <w:right w:w="14" w:type="dxa"/>
            </w:tcMar>
            <w:vAlign w:val="bottom"/>
            <w:tcPrChange w:id="1143"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46ADEC42"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44"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94D76D2" w14:textId="77777777" w:rsidR="00F903CB" w:rsidRDefault="00BD468D">
            <w:pPr>
              <w:widowControl w:val="0"/>
              <w:pBdr>
                <w:top w:val="nil"/>
                <w:left w:val="nil"/>
                <w:bottom w:val="nil"/>
                <w:right w:val="nil"/>
                <w:between w:val="nil"/>
              </w:pBdr>
              <w:spacing w:line="240" w:lineRule="auto"/>
              <w:rPr>
                <w:sz w:val="18"/>
                <w:szCs w:val="18"/>
              </w:rPr>
            </w:pPr>
            <w:r>
              <w:rPr>
                <w:sz w:val="18"/>
                <w:szCs w:val="18"/>
              </w:rPr>
              <w:t>Dietary cholesterol</w:t>
            </w:r>
          </w:p>
        </w:tc>
        <w:tc>
          <w:tcPr>
            <w:tcW w:w="1530" w:type="dxa"/>
            <w:tcBorders>
              <w:top w:val="nil"/>
              <w:left w:val="nil"/>
              <w:bottom w:val="nil"/>
              <w:right w:val="nil"/>
            </w:tcBorders>
            <w:tcMar>
              <w:top w:w="14" w:type="dxa"/>
              <w:left w:w="14" w:type="dxa"/>
              <w:bottom w:w="14" w:type="dxa"/>
              <w:right w:w="14" w:type="dxa"/>
            </w:tcMar>
            <w:vAlign w:val="bottom"/>
            <w:tcPrChange w:id="1145"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4BD41DC5"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31B4B77B" w14:textId="77777777">
        <w:tc>
          <w:tcPr>
            <w:tcW w:w="1620" w:type="dxa"/>
            <w:tcBorders>
              <w:top w:val="nil"/>
              <w:left w:val="nil"/>
              <w:bottom w:val="nil"/>
              <w:right w:val="nil"/>
            </w:tcBorders>
            <w:tcMar>
              <w:top w:w="14" w:type="dxa"/>
              <w:left w:w="14" w:type="dxa"/>
              <w:bottom w:w="14" w:type="dxa"/>
              <w:right w:w="14" w:type="dxa"/>
            </w:tcMar>
            <w:vAlign w:val="bottom"/>
            <w:tcPrChange w:id="1146"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B325C93"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47"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26163292" w14:textId="77777777" w:rsidR="00F903CB" w:rsidRDefault="00BD468D">
            <w:pPr>
              <w:widowControl w:val="0"/>
              <w:pBdr>
                <w:top w:val="nil"/>
                <w:left w:val="nil"/>
                <w:bottom w:val="nil"/>
                <w:right w:val="nil"/>
                <w:between w:val="nil"/>
              </w:pBdr>
              <w:spacing w:line="240" w:lineRule="auto"/>
              <w:rPr>
                <w:sz w:val="18"/>
                <w:szCs w:val="18"/>
              </w:rPr>
            </w:pPr>
            <w:r>
              <w:rPr>
                <w:sz w:val="18"/>
                <w:szCs w:val="18"/>
              </w:rPr>
              <w:t>Dietary fiber</w:t>
            </w:r>
          </w:p>
        </w:tc>
        <w:tc>
          <w:tcPr>
            <w:tcW w:w="1530" w:type="dxa"/>
            <w:tcBorders>
              <w:top w:val="nil"/>
              <w:left w:val="nil"/>
              <w:bottom w:val="nil"/>
              <w:right w:val="nil"/>
            </w:tcBorders>
            <w:tcMar>
              <w:top w:w="14" w:type="dxa"/>
              <w:left w:w="14" w:type="dxa"/>
              <w:bottom w:w="14" w:type="dxa"/>
              <w:right w:w="14" w:type="dxa"/>
            </w:tcMar>
            <w:vAlign w:val="bottom"/>
            <w:tcPrChange w:id="1148"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C9EC33C"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63209C2F" w14:textId="77777777">
        <w:tc>
          <w:tcPr>
            <w:tcW w:w="1620" w:type="dxa"/>
            <w:tcBorders>
              <w:top w:val="nil"/>
              <w:left w:val="nil"/>
              <w:bottom w:val="nil"/>
              <w:right w:val="nil"/>
            </w:tcBorders>
            <w:tcMar>
              <w:top w:w="14" w:type="dxa"/>
              <w:left w:w="14" w:type="dxa"/>
              <w:bottom w:w="14" w:type="dxa"/>
              <w:right w:w="14" w:type="dxa"/>
            </w:tcMar>
            <w:vAlign w:val="bottom"/>
            <w:tcPrChange w:id="1149"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CEFA59F"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50"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0B1D0F5" w14:textId="77777777" w:rsidR="00F903CB" w:rsidRDefault="00BD468D">
            <w:pPr>
              <w:widowControl w:val="0"/>
              <w:pBdr>
                <w:top w:val="nil"/>
                <w:left w:val="nil"/>
                <w:bottom w:val="nil"/>
                <w:right w:val="nil"/>
                <w:between w:val="nil"/>
              </w:pBdr>
              <w:spacing w:line="240" w:lineRule="auto"/>
              <w:rPr>
                <w:sz w:val="18"/>
                <w:szCs w:val="18"/>
              </w:rPr>
            </w:pPr>
            <w:r>
              <w:rPr>
                <w:sz w:val="18"/>
                <w:szCs w:val="18"/>
              </w:rPr>
              <w:t>Dietary sodium</w:t>
            </w:r>
          </w:p>
        </w:tc>
        <w:tc>
          <w:tcPr>
            <w:tcW w:w="1530" w:type="dxa"/>
            <w:tcBorders>
              <w:top w:val="nil"/>
              <w:left w:val="nil"/>
              <w:bottom w:val="nil"/>
              <w:right w:val="nil"/>
            </w:tcBorders>
            <w:tcMar>
              <w:top w:w="14" w:type="dxa"/>
              <w:left w:w="14" w:type="dxa"/>
              <w:bottom w:w="14" w:type="dxa"/>
              <w:right w:w="14" w:type="dxa"/>
            </w:tcMar>
            <w:vAlign w:val="bottom"/>
            <w:tcPrChange w:id="1151"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0A9F4CA" w14:textId="77777777"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14:paraId="1AE94FFD" w14:textId="77777777">
        <w:tc>
          <w:tcPr>
            <w:tcW w:w="1620" w:type="dxa"/>
            <w:tcBorders>
              <w:top w:val="nil"/>
              <w:left w:val="nil"/>
              <w:bottom w:val="nil"/>
              <w:right w:val="nil"/>
            </w:tcBorders>
            <w:tcMar>
              <w:top w:w="14" w:type="dxa"/>
              <w:left w:w="14" w:type="dxa"/>
              <w:bottom w:w="14" w:type="dxa"/>
              <w:right w:w="14" w:type="dxa"/>
            </w:tcMar>
            <w:vAlign w:val="bottom"/>
            <w:tcPrChange w:id="1152"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51496C1"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53"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31E86898"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carbohydrates</w:t>
            </w:r>
          </w:p>
        </w:tc>
        <w:tc>
          <w:tcPr>
            <w:tcW w:w="1530" w:type="dxa"/>
            <w:tcBorders>
              <w:top w:val="nil"/>
              <w:left w:val="nil"/>
              <w:bottom w:val="nil"/>
              <w:right w:val="nil"/>
            </w:tcBorders>
            <w:tcMar>
              <w:top w:w="14" w:type="dxa"/>
              <w:left w:w="14" w:type="dxa"/>
              <w:bottom w:w="14" w:type="dxa"/>
              <w:right w:w="14" w:type="dxa"/>
            </w:tcMar>
            <w:vAlign w:val="bottom"/>
            <w:tcPrChange w:id="1154"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C015A13" w14:textId="77777777"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14:paraId="1B1EF69B" w14:textId="77777777">
        <w:tc>
          <w:tcPr>
            <w:tcW w:w="1620" w:type="dxa"/>
            <w:tcBorders>
              <w:top w:val="nil"/>
              <w:left w:val="nil"/>
              <w:bottom w:val="nil"/>
              <w:right w:val="nil"/>
            </w:tcBorders>
            <w:tcMar>
              <w:top w:w="14" w:type="dxa"/>
              <w:left w:w="14" w:type="dxa"/>
              <w:bottom w:w="14" w:type="dxa"/>
              <w:right w:w="14" w:type="dxa"/>
            </w:tcMar>
            <w:vAlign w:val="bottom"/>
            <w:tcPrChange w:id="1155"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3AE6286" w14:textId="77777777"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Change w:id="1156"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4065857"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protein</w:t>
            </w:r>
          </w:p>
        </w:tc>
        <w:tc>
          <w:tcPr>
            <w:tcW w:w="1530" w:type="dxa"/>
            <w:tcBorders>
              <w:top w:val="nil"/>
              <w:left w:val="nil"/>
              <w:bottom w:val="nil"/>
              <w:right w:val="nil"/>
            </w:tcBorders>
            <w:tcMar>
              <w:top w:w="14" w:type="dxa"/>
              <w:left w:w="14" w:type="dxa"/>
              <w:bottom w:w="14" w:type="dxa"/>
              <w:right w:w="14" w:type="dxa"/>
            </w:tcMar>
            <w:vAlign w:val="bottom"/>
            <w:tcPrChange w:id="1157"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277DB26"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735CC9FD" w14:textId="77777777">
        <w:tc>
          <w:tcPr>
            <w:tcW w:w="1620" w:type="dxa"/>
            <w:tcBorders>
              <w:top w:val="nil"/>
              <w:left w:val="nil"/>
              <w:bottom w:val="nil"/>
              <w:right w:val="nil"/>
            </w:tcBorders>
            <w:tcMar>
              <w:top w:w="14" w:type="dxa"/>
              <w:left w:w="14" w:type="dxa"/>
              <w:bottom w:w="14" w:type="dxa"/>
              <w:right w:w="14" w:type="dxa"/>
            </w:tcMar>
            <w:vAlign w:val="bottom"/>
            <w:tcPrChange w:id="1158"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DE75BD3"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Change w:id="1159"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7FBA5403" w14:textId="77777777" w:rsidR="00F903CB" w:rsidRDefault="00BD468D">
            <w:pPr>
              <w:widowControl w:val="0"/>
              <w:pBdr>
                <w:top w:val="nil"/>
                <w:left w:val="nil"/>
                <w:bottom w:val="nil"/>
                <w:right w:val="nil"/>
                <w:between w:val="nil"/>
              </w:pBdr>
              <w:spacing w:line="240" w:lineRule="auto"/>
              <w:rPr>
                <w:sz w:val="18"/>
                <w:szCs w:val="18"/>
              </w:rPr>
            </w:pPr>
            <w:r>
              <w:rPr>
                <w:sz w:val="18"/>
                <w:szCs w:val="18"/>
              </w:rPr>
              <w:t>Coffee</w:t>
            </w:r>
          </w:p>
        </w:tc>
        <w:tc>
          <w:tcPr>
            <w:tcW w:w="1530" w:type="dxa"/>
            <w:tcBorders>
              <w:top w:val="nil"/>
              <w:left w:val="nil"/>
              <w:bottom w:val="nil"/>
              <w:right w:val="nil"/>
            </w:tcBorders>
            <w:tcMar>
              <w:top w:w="14" w:type="dxa"/>
              <w:left w:w="14" w:type="dxa"/>
              <w:bottom w:w="14" w:type="dxa"/>
              <w:right w:w="14" w:type="dxa"/>
            </w:tcMar>
            <w:vAlign w:val="bottom"/>
            <w:tcPrChange w:id="1160"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A35F74B" w14:textId="77777777"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14:paraId="1614A497" w14:textId="77777777">
        <w:tc>
          <w:tcPr>
            <w:tcW w:w="1620" w:type="dxa"/>
            <w:tcBorders>
              <w:top w:val="nil"/>
              <w:left w:val="nil"/>
              <w:bottom w:val="nil"/>
              <w:right w:val="nil"/>
            </w:tcBorders>
            <w:tcMar>
              <w:top w:w="14" w:type="dxa"/>
              <w:left w:w="14" w:type="dxa"/>
              <w:bottom w:w="14" w:type="dxa"/>
              <w:right w:w="14" w:type="dxa"/>
            </w:tcMar>
            <w:vAlign w:val="bottom"/>
            <w:tcPrChange w:id="1161"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49BDF5A2"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Change w:id="1162"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785121C" w14:textId="77777777" w:rsidR="00F903CB" w:rsidRDefault="00BD468D">
            <w:pPr>
              <w:widowControl w:val="0"/>
              <w:pBdr>
                <w:top w:val="nil"/>
                <w:left w:val="nil"/>
                <w:bottom w:val="nil"/>
                <w:right w:val="nil"/>
                <w:between w:val="nil"/>
              </w:pBdr>
              <w:spacing w:line="240" w:lineRule="auto"/>
              <w:rPr>
                <w:sz w:val="18"/>
                <w:szCs w:val="18"/>
              </w:rPr>
            </w:pPr>
            <w:r>
              <w:rPr>
                <w:sz w:val="18"/>
                <w:szCs w:val="18"/>
              </w:rPr>
              <w:t>Fruit juices</w:t>
            </w:r>
          </w:p>
        </w:tc>
        <w:tc>
          <w:tcPr>
            <w:tcW w:w="1530" w:type="dxa"/>
            <w:tcBorders>
              <w:top w:val="nil"/>
              <w:left w:val="nil"/>
              <w:bottom w:val="nil"/>
              <w:right w:val="nil"/>
            </w:tcBorders>
            <w:tcMar>
              <w:top w:w="14" w:type="dxa"/>
              <w:left w:w="14" w:type="dxa"/>
              <w:bottom w:w="14" w:type="dxa"/>
              <w:right w:w="14" w:type="dxa"/>
            </w:tcMar>
            <w:vAlign w:val="bottom"/>
            <w:tcPrChange w:id="1163"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7146FDF"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2F4C0268" w14:textId="77777777">
        <w:tc>
          <w:tcPr>
            <w:tcW w:w="1620" w:type="dxa"/>
            <w:tcBorders>
              <w:top w:val="nil"/>
              <w:left w:val="nil"/>
              <w:bottom w:val="nil"/>
              <w:right w:val="nil"/>
            </w:tcBorders>
            <w:tcMar>
              <w:top w:w="14" w:type="dxa"/>
              <w:left w:w="14" w:type="dxa"/>
              <w:bottom w:w="14" w:type="dxa"/>
              <w:right w:w="14" w:type="dxa"/>
            </w:tcMar>
            <w:vAlign w:val="bottom"/>
            <w:tcPrChange w:id="1164"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30FB01E2"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Change w:id="1165"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28840A74" w14:textId="77777777" w:rsidR="00F903CB" w:rsidRDefault="00BD468D">
            <w:pPr>
              <w:widowControl w:val="0"/>
              <w:pBdr>
                <w:top w:val="nil"/>
                <w:left w:val="nil"/>
                <w:bottom w:val="nil"/>
                <w:right w:val="nil"/>
                <w:between w:val="nil"/>
              </w:pBdr>
              <w:spacing w:line="240" w:lineRule="auto"/>
              <w:rPr>
                <w:sz w:val="18"/>
                <w:szCs w:val="18"/>
              </w:rPr>
            </w:pPr>
            <w:r>
              <w:rPr>
                <w:sz w:val="18"/>
                <w:szCs w:val="18"/>
              </w:rPr>
              <w:t>Sugar-sweetened beverages</w:t>
            </w:r>
          </w:p>
        </w:tc>
        <w:tc>
          <w:tcPr>
            <w:tcW w:w="1530" w:type="dxa"/>
            <w:tcBorders>
              <w:top w:val="nil"/>
              <w:left w:val="nil"/>
              <w:bottom w:val="nil"/>
              <w:right w:val="nil"/>
            </w:tcBorders>
            <w:tcMar>
              <w:top w:w="14" w:type="dxa"/>
              <w:left w:w="14" w:type="dxa"/>
              <w:bottom w:w="14" w:type="dxa"/>
              <w:right w:w="14" w:type="dxa"/>
            </w:tcMar>
            <w:vAlign w:val="bottom"/>
            <w:tcPrChange w:id="1166"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C91C553"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12E51E5D" w14:textId="77777777">
        <w:tc>
          <w:tcPr>
            <w:tcW w:w="1620" w:type="dxa"/>
            <w:tcBorders>
              <w:top w:val="nil"/>
              <w:left w:val="nil"/>
              <w:bottom w:val="nil"/>
              <w:right w:val="nil"/>
            </w:tcBorders>
            <w:tcMar>
              <w:top w:w="14" w:type="dxa"/>
              <w:left w:w="14" w:type="dxa"/>
              <w:bottom w:w="14" w:type="dxa"/>
              <w:right w:w="14" w:type="dxa"/>
            </w:tcMar>
            <w:vAlign w:val="bottom"/>
            <w:tcPrChange w:id="1167"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12050FFF"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Change w:id="1168"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74376A9" w14:textId="77777777" w:rsidR="00F903CB" w:rsidRDefault="00BD468D">
            <w:pPr>
              <w:widowControl w:val="0"/>
              <w:pBdr>
                <w:top w:val="nil"/>
                <w:left w:val="nil"/>
                <w:bottom w:val="nil"/>
                <w:right w:val="nil"/>
                <w:between w:val="nil"/>
              </w:pBdr>
              <w:spacing w:line="240" w:lineRule="auto"/>
              <w:rPr>
                <w:sz w:val="18"/>
                <w:szCs w:val="18"/>
              </w:rPr>
            </w:pPr>
            <w:r>
              <w:rPr>
                <w:sz w:val="18"/>
                <w:szCs w:val="18"/>
              </w:rPr>
              <w:t>Tea</w:t>
            </w:r>
          </w:p>
        </w:tc>
        <w:tc>
          <w:tcPr>
            <w:tcW w:w="1530" w:type="dxa"/>
            <w:tcBorders>
              <w:top w:val="nil"/>
              <w:left w:val="nil"/>
              <w:bottom w:val="nil"/>
              <w:right w:val="nil"/>
            </w:tcBorders>
            <w:tcMar>
              <w:top w:w="14" w:type="dxa"/>
              <w:left w:w="14" w:type="dxa"/>
              <w:bottom w:w="14" w:type="dxa"/>
              <w:right w:w="14" w:type="dxa"/>
            </w:tcMar>
            <w:vAlign w:val="bottom"/>
            <w:tcPrChange w:id="1169"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22C271C" w14:textId="77777777"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14:paraId="6BC3A4BF" w14:textId="77777777">
        <w:tc>
          <w:tcPr>
            <w:tcW w:w="1620" w:type="dxa"/>
            <w:tcBorders>
              <w:top w:val="nil"/>
              <w:left w:val="nil"/>
              <w:bottom w:val="nil"/>
              <w:right w:val="nil"/>
            </w:tcBorders>
            <w:tcMar>
              <w:top w:w="14" w:type="dxa"/>
              <w:left w:w="14" w:type="dxa"/>
              <w:bottom w:w="14" w:type="dxa"/>
              <w:right w:w="14" w:type="dxa"/>
            </w:tcMar>
            <w:vAlign w:val="bottom"/>
            <w:tcPrChange w:id="1170"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ACA8A4E"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Change w:id="1171"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728DF33"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milk</w:t>
            </w:r>
          </w:p>
        </w:tc>
        <w:tc>
          <w:tcPr>
            <w:tcW w:w="1530" w:type="dxa"/>
            <w:tcBorders>
              <w:top w:val="nil"/>
              <w:left w:val="nil"/>
              <w:bottom w:val="nil"/>
              <w:right w:val="nil"/>
            </w:tcBorders>
            <w:tcMar>
              <w:top w:w="14" w:type="dxa"/>
              <w:left w:w="14" w:type="dxa"/>
              <w:bottom w:w="14" w:type="dxa"/>
              <w:right w:w="14" w:type="dxa"/>
            </w:tcMar>
            <w:vAlign w:val="bottom"/>
            <w:tcPrChange w:id="1172"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060793F4"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528AFBB7" w14:textId="77777777">
        <w:tc>
          <w:tcPr>
            <w:tcW w:w="1620" w:type="dxa"/>
            <w:tcBorders>
              <w:top w:val="nil"/>
              <w:left w:val="nil"/>
              <w:bottom w:val="nil"/>
              <w:right w:val="nil"/>
            </w:tcBorders>
            <w:tcMar>
              <w:top w:w="14" w:type="dxa"/>
              <w:left w:w="14" w:type="dxa"/>
              <w:bottom w:w="14" w:type="dxa"/>
              <w:right w:w="14" w:type="dxa"/>
            </w:tcMar>
            <w:vAlign w:val="bottom"/>
            <w:tcPrChange w:id="1173"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4B941A90"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74"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BCBE4CD" w14:textId="77777777" w:rsidR="00F903CB" w:rsidRDefault="00BD468D">
            <w:pPr>
              <w:widowControl w:val="0"/>
              <w:pBdr>
                <w:top w:val="nil"/>
                <w:left w:val="nil"/>
                <w:bottom w:val="nil"/>
                <w:right w:val="nil"/>
                <w:between w:val="nil"/>
              </w:pBdr>
              <w:spacing w:line="240" w:lineRule="auto"/>
              <w:rPr>
                <w:sz w:val="18"/>
                <w:szCs w:val="18"/>
              </w:rPr>
            </w:pPr>
            <w:r>
              <w:rPr>
                <w:sz w:val="18"/>
                <w:szCs w:val="18"/>
              </w:rPr>
              <w:t>Beans and legumes</w:t>
            </w:r>
          </w:p>
        </w:tc>
        <w:tc>
          <w:tcPr>
            <w:tcW w:w="1530" w:type="dxa"/>
            <w:tcBorders>
              <w:top w:val="nil"/>
              <w:left w:val="nil"/>
              <w:bottom w:val="nil"/>
              <w:right w:val="nil"/>
            </w:tcBorders>
            <w:tcMar>
              <w:top w:w="14" w:type="dxa"/>
              <w:left w:w="14" w:type="dxa"/>
              <w:bottom w:w="14" w:type="dxa"/>
              <w:right w:w="14" w:type="dxa"/>
            </w:tcMar>
            <w:vAlign w:val="bottom"/>
            <w:tcPrChange w:id="1175"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281541D3"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502525A1" w14:textId="77777777">
        <w:tc>
          <w:tcPr>
            <w:tcW w:w="1620" w:type="dxa"/>
            <w:tcBorders>
              <w:top w:val="nil"/>
              <w:left w:val="nil"/>
              <w:bottom w:val="nil"/>
              <w:right w:val="nil"/>
            </w:tcBorders>
            <w:tcMar>
              <w:top w:w="14" w:type="dxa"/>
              <w:left w:w="14" w:type="dxa"/>
              <w:bottom w:w="14" w:type="dxa"/>
              <w:right w:w="14" w:type="dxa"/>
            </w:tcMar>
            <w:vAlign w:val="bottom"/>
            <w:tcPrChange w:id="1176"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38E780EF"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77"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244A286B" w14:textId="77777777" w:rsidR="00F903CB" w:rsidRDefault="00BD468D">
            <w:pPr>
              <w:widowControl w:val="0"/>
              <w:pBdr>
                <w:top w:val="nil"/>
                <w:left w:val="nil"/>
                <w:bottom w:val="nil"/>
                <w:right w:val="nil"/>
                <w:between w:val="nil"/>
              </w:pBdr>
              <w:spacing w:line="240" w:lineRule="auto"/>
              <w:rPr>
                <w:sz w:val="18"/>
                <w:szCs w:val="18"/>
              </w:rPr>
            </w:pPr>
            <w:r>
              <w:rPr>
                <w:sz w:val="18"/>
                <w:szCs w:val="18"/>
              </w:rPr>
              <w:t>Cheese</w:t>
            </w:r>
          </w:p>
        </w:tc>
        <w:tc>
          <w:tcPr>
            <w:tcW w:w="1530" w:type="dxa"/>
            <w:tcBorders>
              <w:top w:val="nil"/>
              <w:left w:val="nil"/>
              <w:bottom w:val="nil"/>
              <w:right w:val="nil"/>
            </w:tcBorders>
            <w:tcMar>
              <w:top w:w="14" w:type="dxa"/>
              <w:left w:w="14" w:type="dxa"/>
              <w:bottom w:w="14" w:type="dxa"/>
              <w:right w:w="14" w:type="dxa"/>
            </w:tcMar>
            <w:vAlign w:val="bottom"/>
            <w:tcPrChange w:id="1178"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4BFD514F"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2F9ECE37" w14:textId="77777777">
        <w:tc>
          <w:tcPr>
            <w:tcW w:w="1620" w:type="dxa"/>
            <w:tcBorders>
              <w:top w:val="nil"/>
              <w:left w:val="nil"/>
              <w:bottom w:val="nil"/>
              <w:right w:val="nil"/>
            </w:tcBorders>
            <w:tcMar>
              <w:top w:w="14" w:type="dxa"/>
              <w:left w:w="14" w:type="dxa"/>
              <w:bottom w:w="14" w:type="dxa"/>
              <w:right w:w="14" w:type="dxa"/>
            </w:tcMar>
            <w:vAlign w:val="bottom"/>
            <w:tcPrChange w:id="1179"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3C217AD7"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80"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B724C6A" w14:textId="77777777" w:rsidR="00F903CB" w:rsidRDefault="00BD468D">
            <w:pPr>
              <w:widowControl w:val="0"/>
              <w:pBdr>
                <w:top w:val="nil"/>
                <w:left w:val="nil"/>
                <w:bottom w:val="nil"/>
                <w:right w:val="nil"/>
                <w:between w:val="nil"/>
              </w:pBdr>
              <w:spacing w:line="240" w:lineRule="auto"/>
              <w:rPr>
                <w:sz w:val="18"/>
                <w:szCs w:val="18"/>
              </w:rPr>
            </w:pPr>
            <w:r>
              <w:rPr>
                <w:sz w:val="18"/>
                <w:szCs w:val="18"/>
              </w:rPr>
              <w:t>Eggs ***</w:t>
            </w:r>
          </w:p>
        </w:tc>
        <w:tc>
          <w:tcPr>
            <w:tcW w:w="1530" w:type="dxa"/>
            <w:tcBorders>
              <w:top w:val="nil"/>
              <w:left w:val="nil"/>
              <w:bottom w:val="nil"/>
              <w:right w:val="nil"/>
            </w:tcBorders>
            <w:tcMar>
              <w:top w:w="14" w:type="dxa"/>
              <w:left w:w="14" w:type="dxa"/>
              <w:bottom w:w="14" w:type="dxa"/>
              <w:right w:w="14" w:type="dxa"/>
            </w:tcMar>
            <w:vAlign w:val="bottom"/>
            <w:tcPrChange w:id="1181"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AEA7532"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687C9A3F" w14:textId="77777777">
        <w:tc>
          <w:tcPr>
            <w:tcW w:w="1620" w:type="dxa"/>
            <w:tcBorders>
              <w:top w:val="nil"/>
              <w:left w:val="nil"/>
              <w:bottom w:val="nil"/>
              <w:right w:val="nil"/>
            </w:tcBorders>
            <w:tcMar>
              <w:top w:w="14" w:type="dxa"/>
              <w:left w:w="14" w:type="dxa"/>
              <w:bottom w:w="14" w:type="dxa"/>
              <w:right w:w="14" w:type="dxa"/>
            </w:tcMar>
            <w:vAlign w:val="bottom"/>
            <w:tcPrChange w:id="1182"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7A59DFA8"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83"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64E61B67" w14:textId="77777777" w:rsidR="00F903CB" w:rsidRDefault="00BD468D">
            <w:pPr>
              <w:widowControl w:val="0"/>
              <w:pBdr>
                <w:top w:val="nil"/>
                <w:left w:val="nil"/>
                <w:bottom w:val="nil"/>
                <w:right w:val="nil"/>
                <w:between w:val="nil"/>
              </w:pBdr>
              <w:spacing w:line="240" w:lineRule="auto"/>
              <w:rPr>
                <w:sz w:val="18"/>
                <w:szCs w:val="18"/>
              </w:rPr>
            </w:pPr>
            <w:r>
              <w:rPr>
                <w:sz w:val="18"/>
                <w:szCs w:val="18"/>
              </w:rPr>
              <w:t>Fruits</w:t>
            </w:r>
          </w:p>
        </w:tc>
        <w:tc>
          <w:tcPr>
            <w:tcW w:w="1530" w:type="dxa"/>
            <w:tcBorders>
              <w:top w:val="nil"/>
              <w:left w:val="nil"/>
              <w:bottom w:val="nil"/>
              <w:right w:val="nil"/>
            </w:tcBorders>
            <w:tcMar>
              <w:top w:w="14" w:type="dxa"/>
              <w:left w:w="14" w:type="dxa"/>
              <w:bottom w:w="14" w:type="dxa"/>
              <w:right w:w="14" w:type="dxa"/>
            </w:tcMar>
            <w:vAlign w:val="bottom"/>
            <w:tcPrChange w:id="1184"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AB6237E"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0C881613" w14:textId="77777777">
        <w:tc>
          <w:tcPr>
            <w:tcW w:w="1620" w:type="dxa"/>
            <w:tcBorders>
              <w:top w:val="nil"/>
              <w:left w:val="nil"/>
              <w:bottom w:val="nil"/>
              <w:right w:val="nil"/>
            </w:tcBorders>
            <w:tcMar>
              <w:top w:w="14" w:type="dxa"/>
              <w:left w:w="14" w:type="dxa"/>
              <w:bottom w:w="14" w:type="dxa"/>
              <w:right w:w="14" w:type="dxa"/>
            </w:tcMar>
            <w:vAlign w:val="bottom"/>
            <w:tcPrChange w:id="1185"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F365E4C"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86"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33CC434E" w14:textId="77777777" w:rsidR="00F903CB" w:rsidRDefault="00BD468D">
            <w:pPr>
              <w:widowControl w:val="0"/>
              <w:pBdr>
                <w:top w:val="nil"/>
                <w:left w:val="nil"/>
                <w:bottom w:val="nil"/>
                <w:right w:val="nil"/>
                <w:between w:val="nil"/>
              </w:pBdr>
              <w:spacing w:line="240" w:lineRule="auto"/>
              <w:rPr>
                <w:sz w:val="18"/>
                <w:szCs w:val="18"/>
              </w:rPr>
            </w:pPr>
            <w:r>
              <w:rPr>
                <w:sz w:val="18"/>
                <w:szCs w:val="18"/>
              </w:rPr>
              <w:t>Non-starchy vegetables</w:t>
            </w:r>
          </w:p>
        </w:tc>
        <w:tc>
          <w:tcPr>
            <w:tcW w:w="1530" w:type="dxa"/>
            <w:tcBorders>
              <w:top w:val="nil"/>
              <w:left w:val="nil"/>
              <w:bottom w:val="nil"/>
              <w:right w:val="nil"/>
            </w:tcBorders>
            <w:tcMar>
              <w:top w:w="14" w:type="dxa"/>
              <w:left w:w="14" w:type="dxa"/>
              <w:bottom w:w="14" w:type="dxa"/>
              <w:right w:w="14" w:type="dxa"/>
            </w:tcMar>
            <w:vAlign w:val="bottom"/>
            <w:tcPrChange w:id="1187"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E3EDBEE"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588F2C4A" w14:textId="77777777">
        <w:tc>
          <w:tcPr>
            <w:tcW w:w="1620" w:type="dxa"/>
            <w:tcBorders>
              <w:top w:val="nil"/>
              <w:left w:val="nil"/>
              <w:bottom w:val="nil"/>
              <w:right w:val="nil"/>
            </w:tcBorders>
            <w:tcMar>
              <w:top w:w="14" w:type="dxa"/>
              <w:left w:w="14" w:type="dxa"/>
              <w:bottom w:w="14" w:type="dxa"/>
              <w:right w:w="14" w:type="dxa"/>
            </w:tcMar>
            <w:vAlign w:val="bottom"/>
            <w:tcPrChange w:id="1188"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5BC39DDC"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89"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7A8BDB48" w14:textId="77777777" w:rsidR="00F903CB" w:rsidRDefault="00BD468D">
            <w:pPr>
              <w:widowControl w:val="0"/>
              <w:pBdr>
                <w:top w:val="nil"/>
                <w:left w:val="nil"/>
                <w:bottom w:val="nil"/>
                <w:right w:val="nil"/>
                <w:between w:val="nil"/>
              </w:pBdr>
              <w:spacing w:line="240" w:lineRule="auto"/>
              <w:rPr>
                <w:sz w:val="18"/>
                <w:szCs w:val="18"/>
              </w:rPr>
            </w:pPr>
            <w:r>
              <w:rPr>
                <w:sz w:val="18"/>
                <w:szCs w:val="18"/>
              </w:rPr>
              <w:t>Nuts and seeds</w:t>
            </w:r>
          </w:p>
        </w:tc>
        <w:tc>
          <w:tcPr>
            <w:tcW w:w="1530" w:type="dxa"/>
            <w:tcBorders>
              <w:top w:val="nil"/>
              <w:left w:val="nil"/>
              <w:bottom w:val="nil"/>
              <w:right w:val="nil"/>
            </w:tcBorders>
            <w:tcMar>
              <w:top w:w="14" w:type="dxa"/>
              <w:left w:w="14" w:type="dxa"/>
              <w:bottom w:w="14" w:type="dxa"/>
              <w:right w:w="14" w:type="dxa"/>
            </w:tcMar>
            <w:vAlign w:val="bottom"/>
            <w:tcPrChange w:id="1190"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62685B9B"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34BAEDBD" w14:textId="77777777">
        <w:tc>
          <w:tcPr>
            <w:tcW w:w="1620" w:type="dxa"/>
            <w:tcBorders>
              <w:top w:val="nil"/>
              <w:left w:val="nil"/>
              <w:bottom w:val="nil"/>
              <w:right w:val="nil"/>
            </w:tcBorders>
            <w:tcMar>
              <w:top w:w="14" w:type="dxa"/>
              <w:left w:w="14" w:type="dxa"/>
              <w:bottom w:w="14" w:type="dxa"/>
              <w:right w:w="14" w:type="dxa"/>
            </w:tcMar>
            <w:vAlign w:val="bottom"/>
            <w:tcPrChange w:id="1191"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7A2EAB4"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92"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1012AA60" w14:textId="77777777" w:rsidR="00F903CB" w:rsidRDefault="00BD468D">
            <w:pPr>
              <w:widowControl w:val="0"/>
              <w:pBdr>
                <w:top w:val="nil"/>
                <w:left w:val="nil"/>
                <w:bottom w:val="nil"/>
                <w:right w:val="nil"/>
                <w:between w:val="nil"/>
              </w:pBdr>
              <w:spacing w:line="240" w:lineRule="auto"/>
              <w:rPr>
                <w:sz w:val="18"/>
                <w:szCs w:val="18"/>
              </w:rPr>
            </w:pPr>
            <w:r>
              <w:rPr>
                <w:sz w:val="18"/>
                <w:szCs w:val="18"/>
              </w:rPr>
              <w:t>Other starchy vegetables</w:t>
            </w:r>
          </w:p>
        </w:tc>
        <w:tc>
          <w:tcPr>
            <w:tcW w:w="1530" w:type="dxa"/>
            <w:tcBorders>
              <w:top w:val="nil"/>
              <w:left w:val="nil"/>
              <w:bottom w:val="nil"/>
              <w:right w:val="nil"/>
            </w:tcBorders>
            <w:tcMar>
              <w:top w:w="14" w:type="dxa"/>
              <w:left w:w="14" w:type="dxa"/>
              <w:bottom w:w="14" w:type="dxa"/>
              <w:right w:w="14" w:type="dxa"/>
            </w:tcMar>
            <w:vAlign w:val="bottom"/>
            <w:tcPrChange w:id="1193"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71ED415"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543389A9" w14:textId="77777777">
        <w:tc>
          <w:tcPr>
            <w:tcW w:w="1620" w:type="dxa"/>
            <w:tcBorders>
              <w:top w:val="nil"/>
              <w:left w:val="nil"/>
              <w:bottom w:val="nil"/>
              <w:right w:val="nil"/>
            </w:tcBorders>
            <w:tcMar>
              <w:top w:w="14" w:type="dxa"/>
              <w:left w:w="14" w:type="dxa"/>
              <w:bottom w:w="14" w:type="dxa"/>
              <w:right w:w="14" w:type="dxa"/>
            </w:tcMar>
            <w:vAlign w:val="bottom"/>
            <w:tcPrChange w:id="1194"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23F49C6"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95"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0FDE9CD" w14:textId="77777777" w:rsidR="00F903CB" w:rsidRDefault="00BD468D">
            <w:pPr>
              <w:widowControl w:val="0"/>
              <w:pBdr>
                <w:top w:val="nil"/>
                <w:left w:val="nil"/>
                <w:bottom w:val="nil"/>
                <w:right w:val="nil"/>
                <w:between w:val="nil"/>
              </w:pBdr>
              <w:spacing w:line="240" w:lineRule="auto"/>
              <w:rPr>
                <w:sz w:val="18"/>
                <w:szCs w:val="18"/>
              </w:rPr>
            </w:pPr>
            <w:r>
              <w:rPr>
                <w:sz w:val="18"/>
                <w:szCs w:val="18"/>
              </w:rPr>
              <w:t>Potatoes</w:t>
            </w:r>
          </w:p>
        </w:tc>
        <w:tc>
          <w:tcPr>
            <w:tcW w:w="1530" w:type="dxa"/>
            <w:tcBorders>
              <w:top w:val="nil"/>
              <w:left w:val="nil"/>
              <w:bottom w:val="nil"/>
              <w:right w:val="nil"/>
            </w:tcBorders>
            <w:tcMar>
              <w:top w:w="14" w:type="dxa"/>
              <w:left w:w="14" w:type="dxa"/>
              <w:bottom w:w="14" w:type="dxa"/>
              <w:right w:w="14" w:type="dxa"/>
            </w:tcMar>
            <w:vAlign w:val="bottom"/>
            <w:tcPrChange w:id="1196"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37FF3225"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78F327CE" w14:textId="77777777">
        <w:tc>
          <w:tcPr>
            <w:tcW w:w="1620" w:type="dxa"/>
            <w:tcBorders>
              <w:top w:val="nil"/>
              <w:left w:val="nil"/>
              <w:bottom w:val="nil"/>
              <w:right w:val="nil"/>
            </w:tcBorders>
            <w:tcMar>
              <w:top w:w="14" w:type="dxa"/>
              <w:left w:w="14" w:type="dxa"/>
              <w:bottom w:w="14" w:type="dxa"/>
              <w:right w:w="14" w:type="dxa"/>
            </w:tcMar>
            <w:vAlign w:val="bottom"/>
            <w:tcPrChange w:id="1197"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5834F887"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198"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32F2E9C" w14:textId="77777777" w:rsidR="00F903CB" w:rsidRDefault="00BD468D">
            <w:pPr>
              <w:widowControl w:val="0"/>
              <w:pBdr>
                <w:top w:val="nil"/>
                <w:left w:val="nil"/>
                <w:bottom w:val="nil"/>
                <w:right w:val="nil"/>
                <w:between w:val="nil"/>
              </w:pBdr>
              <w:spacing w:line="240" w:lineRule="auto"/>
              <w:rPr>
                <w:sz w:val="18"/>
                <w:szCs w:val="18"/>
              </w:rPr>
            </w:pPr>
            <w:r>
              <w:rPr>
                <w:sz w:val="18"/>
                <w:szCs w:val="18"/>
              </w:rPr>
              <w:t>Refined grains</w:t>
            </w:r>
          </w:p>
        </w:tc>
        <w:tc>
          <w:tcPr>
            <w:tcW w:w="1530" w:type="dxa"/>
            <w:tcBorders>
              <w:top w:val="nil"/>
              <w:left w:val="nil"/>
              <w:bottom w:val="nil"/>
              <w:right w:val="nil"/>
            </w:tcBorders>
            <w:tcMar>
              <w:top w:w="14" w:type="dxa"/>
              <w:left w:w="14" w:type="dxa"/>
              <w:bottom w:w="14" w:type="dxa"/>
              <w:right w:w="14" w:type="dxa"/>
            </w:tcMar>
            <w:vAlign w:val="bottom"/>
            <w:tcPrChange w:id="1199"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441BC8CD"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193E4FE7" w14:textId="77777777">
        <w:tc>
          <w:tcPr>
            <w:tcW w:w="1620" w:type="dxa"/>
            <w:tcBorders>
              <w:top w:val="nil"/>
              <w:left w:val="nil"/>
              <w:bottom w:val="nil"/>
              <w:right w:val="nil"/>
            </w:tcBorders>
            <w:tcMar>
              <w:top w:w="14" w:type="dxa"/>
              <w:left w:w="14" w:type="dxa"/>
              <w:bottom w:w="14" w:type="dxa"/>
              <w:right w:w="14" w:type="dxa"/>
            </w:tcMar>
            <w:vAlign w:val="bottom"/>
            <w:tcPrChange w:id="1200"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34AF7AF"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201"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E0CB325"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processed meats ***</w:t>
            </w:r>
          </w:p>
        </w:tc>
        <w:tc>
          <w:tcPr>
            <w:tcW w:w="1530" w:type="dxa"/>
            <w:tcBorders>
              <w:top w:val="nil"/>
              <w:left w:val="nil"/>
              <w:bottom w:val="nil"/>
              <w:right w:val="nil"/>
            </w:tcBorders>
            <w:tcMar>
              <w:top w:w="14" w:type="dxa"/>
              <w:left w:w="14" w:type="dxa"/>
              <w:bottom w:w="14" w:type="dxa"/>
              <w:right w:w="14" w:type="dxa"/>
            </w:tcMar>
            <w:vAlign w:val="bottom"/>
            <w:tcPrChange w:id="1202"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8413942"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265A1860" w14:textId="77777777">
        <w:tc>
          <w:tcPr>
            <w:tcW w:w="1620" w:type="dxa"/>
            <w:tcBorders>
              <w:top w:val="nil"/>
              <w:left w:val="nil"/>
              <w:bottom w:val="nil"/>
              <w:right w:val="nil"/>
            </w:tcBorders>
            <w:tcMar>
              <w:top w:w="14" w:type="dxa"/>
              <w:left w:w="14" w:type="dxa"/>
              <w:bottom w:w="14" w:type="dxa"/>
              <w:right w:w="14" w:type="dxa"/>
            </w:tcMar>
            <w:vAlign w:val="bottom"/>
            <w:tcPrChange w:id="1203"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068C09DE"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204"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45633EEC" w14:textId="77777777" w:rsidR="00F903CB" w:rsidRDefault="00BD468D">
            <w:pPr>
              <w:widowControl w:val="0"/>
              <w:pBdr>
                <w:top w:val="nil"/>
                <w:left w:val="nil"/>
                <w:bottom w:val="nil"/>
                <w:right w:val="nil"/>
                <w:between w:val="nil"/>
              </w:pBdr>
              <w:spacing w:line="240" w:lineRule="auto"/>
              <w:rPr>
                <w:sz w:val="18"/>
                <w:szCs w:val="18"/>
              </w:rPr>
            </w:pPr>
            <w:r>
              <w:rPr>
                <w:sz w:val="18"/>
                <w:szCs w:val="18"/>
              </w:rPr>
              <w:t>Total seafoods ***</w:t>
            </w:r>
          </w:p>
        </w:tc>
        <w:tc>
          <w:tcPr>
            <w:tcW w:w="1530" w:type="dxa"/>
            <w:tcBorders>
              <w:top w:val="nil"/>
              <w:left w:val="nil"/>
              <w:bottom w:val="nil"/>
              <w:right w:val="nil"/>
            </w:tcBorders>
            <w:tcMar>
              <w:top w:w="14" w:type="dxa"/>
              <w:left w:w="14" w:type="dxa"/>
              <w:bottom w:w="14" w:type="dxa"/>
              <w:right w:w="14" w:type="dxa"/>
            </w:tcMar>
            <w:vAlign w:val="bottom"/>
            <w:tcPrChange w:id="1205"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0B71C332"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5FC00413" w14:textId="77777777">
        <w:tc>
          <w:tcPr>
            <w:tcW w:w="1620" w:type="dxa"/>
            <w:tcBorders>
              <w:top w:val="nil"/>
              <w:left w:val="nil"/>
              <w:bottom w:val="nil"/>
              <w:right w:val="nil"/>
            </w:tcBorders>
            <w:tcMar>
              <w:top w:w="14" w:type="dxa"/>
              <w:left w:w="14" w:type="dxa"/>
              <w:bottom w:w="14" w:type="dxa"/>
              <w:right w:w="14" w:type="dxa"/>
            </w:tcMar>
            <w:vAlign w:val="bottom"/>
            <w:tcPrChange w:id="1206"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6965F217"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207"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070546AF" w14:textId="77777777" w:rsidR="00F903CB" w:rsidRDefault="00BD468D">
            <w:pPr>
              <w:widowControl w:val="0"/>
              <w:pBdr>
                <w:top w:val="nil"/>
                <w:left w:val="nil"/>
                <w:bottom w:val="nil"/>
                <w:right w:val="nil"/>
                <w:between w:val="nil"/>
              </w:pBdr>
              <w:spacing w:line="240" w:lineRule="auto"/>
              <w:rPr>
                <w:sz w:val="18"/>
                <w:szCs w:val="18"/>
              </w:rPr>
            </w:pPr>
            <w:r>
              <w:rPr>
                <w:sz w:val="18"/>
                <w:szCs w:val="18"/>
              </w:rPr>
              <w:t>Unprocessed red meats ***</w:t>
            </w:r>
          </w:p>
        </w:tc>
        <w:tc>
          <w:tcPr>
            <w:tcW w:w="1530" w:type="dxa"/>
            <w:tcBorders>
              <w:top w:val="nil"/>
              <w:left w:val="nil"/>
              <w:bottom w:val="nil"/>
              <w:right w:val="nil"/>
            </w:tcBorders>
            <w:tcMar>
              <w:top w:w="14" w:type="dxa"/>
              <w:left w:w="14" w:type="dxa"/>
              <w:bottom w:w="14" w:type="dxa"/>
              <w:right w:w="14" w:type="dxa"/>
            </w:tcMar>
            <w:vAlign w:val="bottom"/>
            <w:tcPrChange w:id="1208"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70755162"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6079654F" w14:textId="77777777">
        <w:tc>
          <w:tcPr>
            <w:tcW w:w="1620" w:type="dxa"/>
            <w:tcBorders>
              <w:top w:val="nil"/>
              <w:left w:val="nil"/>
              <w:bottom w:val="nil"/>
              <w:right w:val="nil"/>
            </w:tcBorders>
            <w:tcMar>
              <w:top w:w="14" w:type="dxa"/>
              <w:left w:w="14" w:type="dxa"/>
              <w:bottom w:w="14" w:type="dxa"/>
              <w:right w:w="14" w:type="dxa"/>
            </w:tcMar>
            <w:vAlign w:val="bottom"/>
            <w:tcPrChange w:id="1209"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64694742"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210"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35DFA092" w14:textId="77777777" w:rsidR="00F903CB" w:rsidRDefault="00BD468D">
            <w:pPr>
              <w:widowControl w:val="0"/>
              <w:pBdr>
                <w:top w:val="nil"/>
                <w:left w:val="nil"/>
                <w:bottom w:val="nil"/>
                <w:right w:val="nil"/>
                <w:between w:val="nil"/>
              </w:pBdr>
              <w:spacing w:line="240" w:lineRule="auto"/>
              <w:rPr>
                <w:sz w:val="18"/>
                <w:szCs w:val="18"/>
              </w:rPr>
            </w:pPr>
            <w:r>
              <w:rPr>
                <w:sz w:val="18"/>
                <w:szCs w:val="18"/>
              </w:rPr>
              <w:t>Whole grains</w:t>
            </w:r>
          </w:p>
        </w:tc>
        <w:tc>
          <w:tcPr>
            <w:tcW w:w="1530" w:type="dxa"/>
            <w:tcBorders>
              <w:top w:val="nil"/>
              <w:left w:val="nil"/>
              <w:bottom w:val="nil"/>
              <w:right w:val="nil"/>
            </w:tcBorders>
            <w:tcMar>
              <w:top w:w="14" w:type="dxa"/>
              <w:left w:w="14" w:type="dxa"/>
              <w:bottom w:w="14" w:type="dxa"/>
              <w:right w:w="14" w:type="dxa"/>
            </w:tcMar>
            <w:vAlign w:val="bottom"/>
            <w:tcPrChange w:id="1211"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5F1FC29A"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14:paraId="1718259F" w14:textId="77777777">
        <w:tc>
          <w:tcPr>
            <w:tcW w:w="1620" w:type="dxa"/>
            <w:tcBorders>
              <w:top w:val="nil"/>
              <w:left w:val="nil"/>
              <w:bottom w:val="nil"/>
              <w:right w:val="nil"/>
            </w:tcBorders>
            <w:tcMar>
              <w:top w:w="14" w:type="dxa"/>
              <w:left w:w="14" w:type="dxa"/>
              <w:bottom w:w="14" w:type="dxa"/>
              <w:right w:w="14" w:type="dxa"/>
            </w:tcMar>
            <w:vAlign w:val="bottom"/>
            <w:tcPrChange w:id="1212" w:author="Authors" w:date="2024-04-25T10:59:00Z">
              <w:tcPr>
                <w:tcW w:w="1620" w:type="dxa"/>
                <w:tcBorders>
                  <w:top w:val="nil"/>
                  <w:left w:val="nil"/>
                  <w:bottom w:val="nil"/>
                  <w:right w:val="nil"/>
                </w:tcBorders>
                <w:tcMar>
                  <w:top w:w="14" w:type="dxa"/>
                  <w:left w:w="14" w:type="dxa"/>
                  <w:bottom w:w="14" w:type="dxa"/>
                  <w:right w:w="14" w:type="dxa"/>
                </w:tcMar>
                <w:vAlign w:val="bottom"/>
              </w:tcPr>
            </w:tcPrChange>
          </w:tcPr>
          <w:p w14:paraId="2C307FF6" w14:textId="77777777"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Change w:id="1213" w:author="Authors" w:date="2024-04-25T10:59:00Z">
              <w:tcPr>
                <w:tcW w:w="3660" w:type="dxa"/>
                <w:tcBorders>
                  <w:top w:val="nil"/>
                  <w:left w:val="nil"/>
                  <w:bottom w:val="nil"/>
                  <w:right w:val="nil"/>
                </w:tcBorders>
                <w:tcMar>
                  <w:top w:w="14" w:type="dxa"/>
                  <w:left w:w="14" w:type="dxa"/>
                  <w:bottom w:w="14" w:type="dxa"/>
                  <w:right w:w="14" w:type="dxa"/>
                </w:tcMar>
                <w:vAlign w:val="bottom"/>
              </w:tcPr>
            </w:tcPrChange>
          </w:tcPr>
          <w:p w14:paraId="5BA9C84C" w14:textId="77777777" w:rsidR="00F903CB" w:rsidRDefault="00BD468D">
            <w:pPr>
              <w:widowControl w:val="0"/>
              <w:pBdr>
                <w:top w:val="nil"/>
                <w:left w:val="nil"/>
                <w:bottom w:val="nil"/>
                <w:right w:val="nil"/>
                <w:between w:val="nil"/>
              </w:pBdr>
              <w:spacing w:line="240" w:lineRule="auto"/>
              <w:rPr>
                <w:sz w:val="18"/>
                <w:szCs w:val="18"/>
              </w:rPr>
            </w:pPr>
            <w:r>
              <w:rPr>
                <w:sz w:val="18"/>
                <w:szCs w:val="18"/>
              </w:rPr>
              <w:t>Yoghurt (including fermented milk)</w:t>
            </w:r>
          </w:p>
        </w:tc>
        <w:tc>
          <w:tcPr>
            <w:tcW w:w="1530" w:type="dxa"/>
            <w:tcBorders>
              <w:top w:val="nil"/>
              <w:left w:val="nil"/>
              <w:bottom w:val="nil"/>
              <w:right w:val="nil"/>
            </w:tcBorders>
            <w:tcMar>
              <w:top w:w="14" w:type="dxa"/>
              <w:left w:w="14" w:type="dxa"/>
              <w:bottom w:w="14" w:type="dxa"/>
              <w:right w:w="14" w:type="dxa"/>
            </w:tcMar>
            <w:vAlign w:val="bottom"/>
            <w:tcPrChange w:id="1214" w:author="Authors" w:date="2024-04-25T10:59:00Z">
              <w:tcPr>
                <w:tcW w:w="1530" w:type="dxa"/>
                <w:tcBorders>
                  <w:top w:val="nil"/>
                  <w:left w:val="nil"/>
                  <w:bottom w:val="nil"/>
                  <w:right w:val="nil"/>
                </w:tcBorders>
                <w:tcMar>
                  <w:top w:w="14" w:type="dxa"/>
                  <w:left w:w="14" w:type="dxa"/>
                  <w:bottom w:w="14" w:type="dxa"/>
                  <w:right w:w="14" w:type="dxa"/>
                </w:tcMar>
                <w:vAlign w:val="bottom"/>
              </w:tcPr>
            </w:tcPrChange>
          </w:tcPr>
          <w:p w14:paraId="1B75F3D6" w14:textId="77777777"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bl>
    <w:p w14:paraId="1468062D" w14:textId="77777777" w:rsidR="00F903CB" w:rsidRDefault="00BD468D">
      <w:pPr>
        <w:rPr>
          <w:ins w:id="1215" w:author="Authors" w:date="2024-04-25T10:59:00Z"/>
          <w:b/>
        </w:rPr>
      </w:pPr>
      <w:ins w:id="1216" w:author="Authors" w:date="2024-04-25T10:59:00Z">
        <w:r>
          <w:br w:type="page"/>
        </w:r>
      </w:ins>
    </w:p>
    <w:p w14:paraId="75C1B5C6" w14:textId="77777777" w:rsidR="00F903CB" w:rsidRDefault="00F903CB">
      <w:pPr>
        <w:rPr>
          <w:ins w:id="1217" w:author="Authors" w:date="2024-04-25T10:59:00Z"/>
        </w:rPr>
      </w:pPr>
    </w:p>
    <w:p w14:paraId="097439C7" w14:textId="77777777" w:rsidR="00957831" w:rsidRDefault="00BD468D">
      <w:pPr>
        <w:rPr>
          <w:del w:id="1218" w:author="Authors" w:date="2024-04-25T10:59:00Z"/>
        </w:rPr>
      </w:pPr>
      <w:r>
        <w:rPr>
          <w:b/>
        </w:rPr>
        <w:t>Table S3.</w:t>
      </w:r>
      <w:r>
        <w:t xml:space="preserve"> </w:t>
      </w:r>
      <w:del w:id="1219" w:author="Authors" w:date="2024-04-25T10:59:00Z">
        <w:r w:rsidR="00D9225D">
          <w:delText xml:space="preserve">Countries without Global Dietary Database (GDD) data and the nearest geographical neighbor from which they borrow data. See </w:delText>
        </w:r>
        <w:r w:rsidR="00D9225D">
          <w:rPr>
            <w:b/>
          </w:rPr>
          <w:delText>Figure S2</w:delText>
        </w:r>
        <w:r w:rsidR="00D9225D">
          <w:delText xml:space="preserve"> for a visualization of this matching.</w:delText>
        </w:r>
      </w:del>
    </w:p>
    <w:p w14:paraId="4AD9391F" w14:textId="77777777" w:rsidR="00957831" w:rsidRDefault="00D9225D">
      <w:pPr>
        <w:rPr>
          <w:del w:id="1220" w:author="Authors" w:date="2024-04-25T10:59:00Z"/>
        </w:rPr>
      </w:pPr>
      <w:del w:id="1221" w:author="Authors" w:date="2024-04-25T10:59:00Z">
        <w:r>
          <w:delText>​</w:delText>
        </w:r>
      </w:del>
    </w:p>
    <w:tbl>
      <w:tblPr>
        <w:tblStyle w:val="a1"/>
        <w:tblW w:w="7980" w:type="dxa"/>
        <w:tblBorders>
          <w:top w:val="nil"/>
          <w:left w:val="nil"/>
          <w:bottom w:val="nil"/>
          <w:right w:val="nil"/>
          <w:insideH w:val="nil"/>
          <w:insideV w:val="nil"/>
        </w:tblBorders>
        <w:tblLayout w:type="fixed"/>
        <w:tblLook w:val="0600" w:firstRow="0" w:lastRow="0" w:firstColumn="0" w:lastColumn="0" w:noHBand="1" w:noVBand="1"/>
      </w:tblPr>
      <w:tblGrid>
        <w:gridCol w:w="825"/>
        <w:gridCol w:w="2760"/>
        <w:gridCol w:w="870"/>
        <w:gridCol w:w="3525"/>
      </w:tblGrid>
      <w:tr w:rsidR="00957831" w14:paraId="662564FC" w14:textId="77777777">
        <w:trPr>
          <w:del w:id="1222" w:author="Authors" w:date="2024-04-25T10:59:00Z"/>
        </w:trPr>
        <w:tc>
          <w:tcPr>
            <w:tcW w:w="3585" w:type="dxa"/>
            <w:gridSpan w:val="2"/>
            <w:tcBorders>
              <w:top w:val="single" w:sz="4" w:space="0" w:color="FFFFFF"/>
              <w:left w:val="nil"/>
              <w:bottom w:val="nil"/>
              <w:right w:val="nil"/>
            </w:tcBorders>
            <w:tcMar>
              <w:top w:w="14" w:type="dxa"/>
              <w:left w:w="14" w:type="dxa"/>
              <w:bottom w:w="14" w:type="dxa"/>
              <w:right w:w="14" w:type="dxa"/>
            </w:tcMar>
            <w:vAlign w:val="bottom"/>
          </w:tcPr>
          <w:p w14:paraId="0A712C16" w14:textId="77777777" w:rsidR="00957831" w:rsidRDefault="00D9225D">
            <w:pPr>
              <w:widowControl w:val="0"/>
              <w:pBdr>
                <w:top w:val="nil"/>
                <w:left w:val="nil"/>
                <w:bottom w:val="nil"/>
                <w:right w:val="nil"/>
                <w:between w:val="nil"/>
              </w:pBdr>
              <w:spacing w:line="240" w:lineRule="auto"/>
              <w:rPr>
                <w:del w:id="1223" w:author="Authors" w:date="2024-04-25T10:59:00Z"/>
                <w:sz w:val="20"/>
                <w:szCs w:val="20"/>
              </w:rPr>
            </w:pPr>
            <w:del w:id="1224" w:author="Authors" w:date="2024-04-25T10:59:00Z">
              <w:r>
                <w:rPr>
                  <w:b/>
                  <w:sz w:val="20"/>
                  <w:szCs w:val="20"/>
                </w:rPr>
                <w:delText>Country without GDD data</w:delText>
              </w:r>
            </w:del>
          </w:p>
        </w:tc>
        <w:tc>
          <w:tcPr>
            <w:tcW w:w="4395" w:type="dxa"/>
            <w:gridSpan w:val="2"/>
            <w:tcBorders>
              <w:top w:val="single" w:sz="4" w:space="0" w:color="FFFFFF"/>
              <w:left w:val="nil"/>
              <w:bottom w:val="nil"/>
              <w:right w:val="nil"/>
            </w:tcBorders>
            <w:shd w:val="clear" w:color="auto" w:fill="auto"/>
            <w:tcMar>
              <w:top w:w="14" w:type="dxa"/>
              <w:left w:w="14" w:type="dxa"/>
              <w:bottom w:w="14" w:type="dxa"/>
              <w:right w:w="14" w:type="dxa"/>
            </w:tcMar>
            <w:vAlign w:val="bottom"/>
          </w:tcPr>
          <w:p w14:paraId="32B508F5" w14:textId="77777777" w:rsidR="00957831" w:rsidRDefault="00D9225D">
            <w:pPr>
              <w:widowControl w:val="0"/>
              <w:pBdr>
                <w:top w:val="nil"/>
                <w:left w:val="nil"/>
                <w:bottom w:val="nil"/>
                <w:right w:val="nil"/>
                <w:between w:val="nil"/>
              </w:pBdr>
              <w:spacing w:line="240" w:lineRule="auto"/>
              <w:rPr>
                <w:del w:id="1225" w:author="Authors" w:date="2024-04-25T10:59:00Z"/>
                <w:sz w:val="20"/>
                <w:szCs w:val="20"/>
              </w:rPr>
            </w:pPr>
            <w:del w:id="1226" w:author="Authors" w:date="2024-04-25T10:59:00Z">
              <w:r>
                <w:rPr>
                  <w:b/>
                  <w:sz w:val="20"/>
                  <w:szCs w:val="20"/>
                </w:rPr>
                <w:delText>Country with GDD data</w:delText>
              </w:r>
            </w:del>
          </w:p>
        </w:tc>
      </w:tr>
      <w:tr w:rsidR="00957831" w14:paraId="7BC312B5" w14:textId="77777777">
        <w:trPr>
          <w:del w:id="1227" w:author="Authors" w:date="2024-04-25T10:59:00Z"/>
        </w:trPr>
        <w:tc>
          <w:tcPr>
            <w:tcW w:w="825"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14:paraId="43A00A69" w14:textId="77777777" w:rsidR="00957831" w:rsidRDefault="00D9225D">
            <w:pPr>
              <w:widowControl w:val="0"/>
              <w:pBdr>
                <w:top w:val="nil"/>
                <w:left w:val="nil"/>
                <w:bottom w:val="nil"/>
                <w:right w:val="nil"/>
                <w:between w:val="nil"/>
              </w:pBdr>
              <w:spacing w:line="240" w:lineRule="auto"/>
              <w:rPr>
                <w:del w:id="1228" w:author="Authors" w:date="2024-04-25T10:59:00Z"/>
                <w:sz w:val="20"/>
                <w:szCs w:val="20"/>
              </w:rPr>
            </w:pPr>
            <w:del w:id="1229" w:author="Authors" w:date="2024-04-25T10:59:00Z">
              <w:r>
                <w:rPr>
                  <w:b/>
                  <w:sz w:val="20"/>
                  <w:szCs w:val="20"/>
                </w:rPr>
                <w:delText>ISO3</w:delText>
              </w:r>
            </w:del>
          </w:p>
        </w:tc>
        <w:tc>
          <w:tcPr>
            <w:tcW w:w="2760"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14:paraId="6DBC4970" w14:textId="77777777" w:rsidR="00957831" w:rsidRDefault="00D9225D">
            <w:pPr>
              <w:widowControl w:val="0"/>
              <w:pBdr>
                <w:top w:val="nil"/>
                <w:left w:val="nil"/>
                <w:bottom w:val="nil"/>
                <w:right w:val="nil"/>
                <w:between w:val="nil"/>
              </w:pBdr>
              <w:spacing w:line="240" w:lineRule="auto"/>
              <w:rPr>
                <w:del w:id="1230" w:author="Authors" w:date="2024-04-25T10:59:00Z"/>
                <w:sz w:val="20"/>
                <w:szCs w:val="20"/>
              </w:rPr>
            </w:pPr>
            <w:del w:id="1231" w:author="Authors" w:date="2024-04-25T10:59:00Z">
              <w:r>
                <w:rPr>
                  <w:b/>
                  <w:sz w:val="20"/>
                  <w:szCs w:val="20"/>
                </w:rPr>
                <w:delText>Country</w:delText>
              </w:r>
            </w:del>
          </w:p>
        </w:tc>
        <w:tc>
          <w:tcPr>
            <w:tcW w:w="870"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14:paraId="6B5A5215" w14:textId="77777777" w:rsidR="00957831" w:rsidRDefault="00D9225D">
            <w:pPr>
              <w:widowControl w:val="0"/>
              <w:pBdr>
                <w:top w:val="nil"/>
                <w:left w:val="nil"/>
                <w:bottom w:val="nil"/>
                <w:right w:val="nil"/>
                <w:between w:val="nil"/>
              </w:pBdr>
              <w:spacing w:line="240" w:lineRule="auto"/>
              <w:rPr>
                <w:del w:id="1232" w:author="Authors" w:date="2024-04-25T10:59:00Z"/>
                <w:sz w:val="20"/>
                <w:szCs w:val="20"/>
              </w:rPr>
            </w:pPr>
            <w:del w:id="1233" w:author="Authors" w:date="2024-04-25T10:59:00Z">
              <w:r>
                <w:rPr>
                  <w:b/>
                  <w:sz w:val="20"/>
                  <w:szCs w:val="20"/>
                </w:rPr>
                <w:delText>ISO3</w:delText>
              </w:r>
            </w:del>
          </w:p>
        </w:tc>
        <w:tc>
          <w:tcPr>
            <w:tcW w:w="3525"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14:paraId="030BEE56" w14:textId="77777777" w:rsidR="00957831" w:rsidRDefault="00D9225D">
            <w:pPr>
              <w:widowControl w:val="0"/>
              <w:pBdr>
                <w:top w:val="nil"/>
                <w:left w:val="nil"/>
                <w:bottom w:val="nil"/>
                <w:right w:val="nil"/>
                <w:between w:val="nil"/>
              </w:pBdr>
              <w:spacing w:line="240" w:lineRule="auto"/>
              <w:rPr>
                <w:del w:id="1234" w:author="Authors" w:date="2024-04-25T10:59:00Z"/>
                <w:sz w:val="20"/>
                <w:szCs w:val="20"/>
              </w:rPr>
            </w:pPr>
            <w:del w:id="1235" w:author="Authors" w:date="2024-04-25T10:59:00Z">
              <w:r>
                <w:rPr>
                  <w:b/>
                  <w:sz w:val="20"/>
                  <w:szCs w:val="20"/>
                </w:rPr>
                <w:delText>Country</w:delText>
              </w:r>
            </w:del>
          </w:p>
        </w:tc>
      </w:tr>
      <w:tr w:rsidR="00957831" w14:paraId="231B4251" w14:textId="77777777">
        <w:trPr>
          <w:del w:id="1236"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05B1B62D" w14:textId="77777777" w:rsidR="00957831" w:rsidRDefault="00D9225D">
            <w:pPr>
              <w:widowControl w:val="0"/>
              <w:pBdr>
                <w:top w:val="nil"/>
                <w:left w:val="nil"/>
                <w:bottom w:val="nil"/>
                <w:right w:val="nil"/>
                <w:between w:val="nil"/>
              </w:pBdr>
              <w:spacing w:line="240" w:lineRule="auto"/>
              <w:rPr>
                <w:del w:id="1237" w:author="Authors" w:date="2024-04-25T10:59:00Z"/>
                <w:sz w:val="20"/>
                <w:szCs w:val="20"/>
              </w:rPr>
            </w:pPr>
            <w:del w:id="1238" w:author="Authors" w:date="2024-04-25T10:59:00Z">
              <w:r>
                <w:rPr>
                  <w:sz w:val="20"/>
                  <w:szCs w:val="20"/>
                </w:rPr>
                <w:delText>ASM</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0DA68FAD" w14:textId="77777777" w:rsidR="00957831" w:rsidRDefault="00D9225D">
            <w:pPr>
              <w:widowControl w:val="0"/>
              <w:pBdr>
                <w:top w:val="nil"/>
                <w:left w:val="nil"/>
                <w:bottom w:val="nil"/>
                <w:right w:val="nil"/>
                <w:between w:val="nil"/>
              </w:pBdr>
              <w:spacing w:line="240" w:lineRule="auto"/>
              <w:rPr>
                <w:del w:id="1239" w:author="Authors" w:date="2024-04-25T10:59:00Z"/>
                <w:sz w:val="20"/>
                <w:szCs w:val="20"/>
              </w:rPr>
            </w:pPr>
            <w:del w:id="1240" w:author="Authors" w:date="2024-04-25T10:59:00Z">
              <w:r>
                <w:rPr>
                  <w:sz w:val="20"/>
                  <w:szCs w:val="20"/>
                </w:rPr>
                <w:delText>American Samoa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49E2A395" w14:textId="77777777" w:rsidR="00957831" w:rsidRDefault="00D9225D">
            <w:pPr>
              <w:widowControl w:val="0"/>
              <w:pBdr>
                <w:top w:val="nil"/>
                <w:left w:val="nil"/>
                <w:bottom w:val="nil"/>
                <w:right w:val="nil"/>
                <w:between w:val="nil"/>
              </w:pBdr>
              <w:spacing w:line="240" w:lineRule="auto"/>
              <w:rPr>
                <w:del w:id="1241" w:author="Authors" w:date="2024-04-25T10:59:00Z"/>
                <w:sz w:val="20"/>
                <w:szCs w:val="20"/>
              </w:rPr>
            </w:pPr>
            <w:del w:id="1242" w:author="Authors" w:date="2024-04-25T10:59:00Z">
              <w:r>
                <w:rPr>
                  <w:sz w:val="20"/>
                  <w:szCs w:val="20"/>
                </w:rPr>
                <w:delText>WSM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16AA6CC3" w14:textId="77777777" w:rsidR="00957831" w:rsidRDefault="00D9225D">
            <w:pPr>
              <w:widowControl w:val="0"/>
              <w:pBdr>
                <w:top w:val="nil"/>
                <w:left w:val="nil"/>
                <w:bottom w:val="nil"/>
                <w:right w:val="nil"/>
                <w:between w:val="nil"/>
              </w:pBdr>
              <w:spacing w:line="240" w:lineRule="auto"/>
              <w:rPr>
                <w:del w:id="1243" w:author="Authors" w:date="2024-04-25T10:59:00Z"/>
                <w:sz w:val="20"/>
                <w:szCs w:val="20"/>
              </w:rPr>
            </w:pPr>
            <w:del w:id="1244" w:author="Authors" w:date="2024-04-25T10:59:00Z">
              <w:r>
                <w:rPr>
                  <w:sz w:val="20"/>
                  <w:szCs w:val="20"/>
                </w:rPr>
                <w:delText>Samoa</w:delText>
              </w:r>
            </w:del>
          </w:p>
        </w:tc>
      </w:tr>
      <w:tr w:rsidR="00957831" w14:paraId="69C67487" w14:textId="77777777">
        <w:trPr>
          <w:del w:id="1245"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67CBF038" w14:textId="77777777" w:rsidR="00957831" w:rsidRDefault="00D9225D">
            <w:pPr>
              <w:widowControl w:val="0"/>
              <w:pBdr>
                <w:top w:val="nil"/>
                <w:left w:val="nil"/>
                <w:bottom w:val="nil"/>
                <w:right w:val="nil"/>
                <w:between w:val="nil"/>
              </w:pBdr>
              <w:spacing w:line="240" w:lineRule="auto"/>
              <w:rPr>
                <w:del w:id="1246" w:author="Authors" w:date="2024-04-25T10:59:00Z"/>
                <w:sz w:val="20"/>
                <w:szCs w:val="20"/>
              </w:rPr>
            </w:pPr>
            <w:del w:id="1247" w:author="Authors" w:date="2024-04-25T10:59:00Z">
              <w:r>
                <w:rPr>
                  <w:sz w:val="20"/>
                  <w:szCs w:val="20"/>
                </w:rPr>
                <w:delText>AND</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5CB8989" w14:textId="77777777" w:rsidR="00957831" w:rsidRDefault="00D9225D">
            <w:pPr>
              <w:widowControl w:val="0"/>
              <w:pBdr>
                <w:top w:val="nil"/>
                <w:left w:val="nil"/>
                <w:bottom w:val="nil"/>
                <w:right w:val="nil"/>
                <w:between w:val="nil"/>
              </w:pBdr>
              <w:spacing w:line="240" w:lineRule="auto"/>
              <w:rPr>
                <w:del w:id="1248" w:author="Authors" w:date="2024-04-25T10:59:00Z"/>
                <w:sz w:val="20"/>
                <w:szCs w:val="20"/>
              </w:rPr>
            </w:pPr>
            <w:del w:id="1249" w:author="Authors" w:date="2024-04-25T10:59:00Z">
              <w:r>
                <w:rPr>
                  <w:sz w:val="20"/>
                  <w:szCs w:val="20"/>
                </w:rPr>
                <w:delText>Andorra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C68038B" w14:textId="77777777" w:rsidR="00957831" w:rsidRDefault="00D9225D">
            <w:pPr>
              <w:widowControl w:val="0"/>
              <w:pBdr>
                <w:top w:val="nil"/>
                <w:left w:val="nil"/>
                <w:bottom w:val="nil"/>
                <w:right w:val="nil"/>
                <w:between w:val="nil"/>
              </w:pBdr>
              <w:spacing w:line="240" w:lineRule="auto"/>
              <w:rPr>
                <w:del w:id="1250" w:author="Authors" w:date="2024-04-25T10:59:00Z"/>
                <w:sz w:val="20"/>
                <w:szCs w:val="20"/>
              </w:rPr>
            </w:pPr>
            <w:del w:id="1251" w:author="Authors" w:date="2024-04-25T10:59:00Z">
              <w:r>
                <w:rPr>
                  <w:sz w:val="20"/>
                  <w:szCs w:val="20"/>
                </w:rPr>
                <w:delText>FRA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7D5CBCDD" w14:textId="77777777" w:rsidR="00957831" w:rsidRDefault="00D9225D">
            <w:pPr>
              <w:widowControl w:val="0"/>
              <w:pBdr>
                <w:top w:val="nil"/>
                <w:left w:val="nil"/>
                <w:bottom w:val="nil"/>
                <w:right w:val="nil"/>
                <w:between w:val="nil"/>
              </w:pBdr>
              <w:spacing w:line="240" w:lineRule="auto"/>
              <w:rPr>
                <w:del w:id="1252" w:author="Authors" w:date="2024-04-25T10:59:00Z"/>
                <w:sz w:val="20"/>
                <w:szCs w:val="20"/>
              </w:rPr>
            </w:pPr>
            <w:del w:id="1253" w:author="Authors" w:date="2024-04-25T10:59:00Z">
              <w:r>
                <w:rPr>
                  <w:sz w:val="20"/>
                  <w:szCs w:val="20"/>
                </w:rPr>
                <w:delText>France</w:delText>
              </w:r>
            </w:del>
          </w:p>
        </w:tc>
      </w:tr>
      <w:tr w:rsidR="00957831" w14:paraId="0A61136F" w14:textId="77777777">
        <w:trPr>
          <w:del w:id="1254"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7D713DD3" w14:textId="77777777" w:rsidR="00957831" w:rsidRDefault="00D9225D">
            <w:pPr>
              <w:widowControl w:val="0"/>
              <w:pBdr>
                <w:top w:val="nil"/>
                <w:left w:val="nil"/>
                <w:bottom w:val="nil"/>
                <w:right w:val="nil"/>
                <w:between w:val="nil"/>
              </w:pBdr>
              <w:spacing w:line="240" w:lineRule="auto"/>
              <w:rPr>
                <w:del w:id="1255" w:author="Authors" w:date="2024-04-25T10:59:00Z"/>
                <w:sz w:val="20"/>
                <w:szCs w:val="20"/>
              </w:rPr>
            </w:pPr>
            <w:del w:id="1256" w:author="Authors" w:date="2024-04-25T10:59:00Z">
              <w:r>
                <w:rPr>
                  <w:sz w:val="20"/>
                  <w:szCs w:val="20"/>
                </w:rPr>
                <w:delText>ABW</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7C5DBF3C" w14:textId="77777777" w:rsidR="00957831" w:rsidRDefault="00D9225D">
            <w:pPr>
              <w:widowControl w:val="0"/>
              <w:pBdr>
                <w:top w:val="nil"/>
                <w:left w:val="nil"/>
                <w:bottom w:val="nil"/>
                <w:right w:val="nil"/>
                <w:between w:val="nil"/>
              </w:pBdr>
              <w:spacing w:line="240" w:lineRule="auto"/>
              <w:rPr>
                <w:del w:id="1257" w:author="Authors" w:date="2024-04-25T10:59:00Z"/>
                <w:sz w:val="20"/>
                <w:szCs w:val="20"/>
              </w:rPr>
            </w:pPr>
            <w:del w:id="1258" w:author="Authors" w:date="2024-04-25T10:59:00Z">
              <w:r>
                <w:rPr>
                  <w:sz w:val="20"/>
                  <w:szCs w:val="20"/>
                </w:rPr>
                <w:delText>Aruba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37E5D1B" w14:textId="77777777" w:rsidR="00957831" w:rsidRDefault="00D9225D">
            <w:pPr>
              <w:widowControl w:val="0"/>
              <w:pBdr>
                <w:top w:val="nil"/>
                <w:left w:val="nil"/>
                <w:bottom w:val="nil"/>
                <w:right w:val="nil"/>
                <w:between w:val="nil"/>
              </w:pBdr>
              <w:spacing w:line="240" w:lineRule="auto"/>
              <w:rPr>
                <w:del w:id="1259" w:author="Authors" w:date="2024-04-25T10:59:00Z"/>
                <w:sz w:val="20"/>
                <w:szCs w:val="20"/>
              </w:rPr>
            </w:pPr>
            <w:del w:id="1260" w:author="Authors" w:date="2024-04-25T10:59:00Z">
              <w:r>
                <w:rPr>
                  <w:sz w:val="20"/>
                  <w:szCs w:val="20"/>
                </w:rPr>
                <w:delText>VEN</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11C6957A" w14:textId="77777777" w:rsidR="00957831" w:rsidRDefault="00D9225D">
            <w:pPr>
              <w:widowControl w:val="0"/>
              <w:pBdr>
                <w:top w:val="nil"/>
                <w:left w:val="nil"/>
                <w:bottom w:val="nil"/>
                <w:right w:val="nil"/>
                <w:between w:val="nil"/>
              </w:pBdr>
              <w:spacing w:line="240" w:lineRule="auto"/>
              <w:rPr>
                <w:del w:id="1261" w:author="Authors" w:date="2024-04-25T10:59:00Z"/>
                <w:sz w:val="20"/>
                <w:szCs w:val="20"/>
              </w:rPr>
            </w:pPr>
            <w:del w:id="1262" w:author="Authors" w:date="2024-04-25T10:59:00Z">
              <w:r>
                <w:rPr>
                  <w:sz w:val="20"/>
                  <w:szCs w:val="20"/>
                </w:rPr>
                <w:delText>Venezuela</w:delText>
              </w:r>
            </w:del>
          </w:p>
        </w:tc>
      </w:tr>
      <w:tr w:rsidR="00957831" w14:paraId="4F22C28F" w14:textId="77777777">
        <w:trPr>
          <w:del w:id="1263"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9333FF2" w14:textId="77777777" w:rsidR="00957831" w:rsidRDefault="00D9225D">
            <w:pPr>
              <w:widowControl w:val="0"/>
              <w:pBdr>
                <w:top w:val="nil"/>
                <w:left w:val="nil"/>
                <w:bottom w:val="nil"/>
                <w:right w:val="nil"/>
                <w:between w:val="nil"/>
              </w:pBdr>
              <w:spacing w:line="240" w:lineRule="auto"/>
              <w:rPr>
                <w:del w:id="1264" w:author="Authors" w:date="2024-04-25T10:59:00Z"/>
                <w:sz w:val="20"/>
                <w:szCs w:val="20"/>
              </w:rPr>
            </w:pPr>
            <w:del w:id="1265" w:author="Authors" w:date="2024-04-25T10:59:00Z">
              <w:r>
                <w:rPr>
                  <w:sz w:val="20"/>
                  <w:szCs w:val="20"/>
                </w:rPr>
                <w:delText>BMU</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4E2910B6" w14:textId="77777777" w:rsidR="00957831" w:rsidRDefault="00D9225D">
            <w:pPr>
              <w:widowControl w:val="0"/>
              <w:pBdr>
                <w:top w:val="nil"/>
                <w:left w:val="nil"/>
                <w:bottom w:val="nil"/>
                <w:right w:val="nil"/>
                <w:between w:val="nil"/>
              </w:pBdr>
              <w:spacing w:line="240" w:lineRule="auto"/>
              <w:rPr>
                <w:del w:id="1266" w:author="Authors" w:date="2024-04-25T10:59:00Z"/>
                <w:sz w:val="20"/>
                <w:szCs w:val="20"/>
              </w:rPr>
            </w:pPr>
            <w:del w:id="1267" w:author="Authors" w:date="2024-04-25T10:59:00Z">
              <w:r>
                <w:rPr>
                  <w:sz w:val="20"/>
                  <w:szCs w:val="20"/>
                </w:rPr>
                <w:delText>Bermuda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1873023E" w14:textId="77777777" w:rsidR="00957831" w:rsidRDefault="00D9225D">
            <w:pPr>
              <w:widowControl w:val="0"/>
              <w:pBdr>
                <w:top w:val="nil"/>
                <w:left w:val="nil"/>
                <w:bottom w:val="nil"/>
                <w:right w:val="nil"/>
                <w:between w:val="nil"/>
              </w:pBdr>
              <w:spacing w:line="240" w:lineRule="auto"/>
              <w:rPr>
                <w:del w:id="1268" w:author="Authors" w:date="2024-04-25T10:59:00Z"/>
                <w:sz w:val="20"/>
                <w:szCs w:val="20"/>
              </w:rPr>
            </w:pPr>
            <w:del w:id="1269" w:author="Authors" w:date="2024-04-25T10:59:00Z">
              <w:r>
                <w:rPr>
                  <w:sz w:val="20"/>
                  <w:szCs w:val="20"/>
                </w:rPr>
                <w:delText>USA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0F29BC20" w14:textId="77777777" w:rsidR="00957831" w:rsidRDefault="00D9225D">
            <w:pPr>
              <w:widowControl w:val="0"/>
              <w:pBdr>
                <w:top w:val="nil"/>
                <w:left w:val="nil"/>
                <w:bottom w:val="nil"/>
                <w:right w:val="nil"/>
                <w:between w:val="nil"/>
              </w:pBdr>
              <w:spacing w:line="240" w:lineRule="auto"/>
              <w:rPr>
                <w:del w:id="1270" w:author="Authors" w:date="2024-04-25T10:59:00Z"/>
                <w:sz w:val="20"/>
                <w:szCs w:val="20"/>
              </w:rPr>
            </w:pPr>
            <w:del w:id="1271" w:author="Authors" w:date="2024-04-25T10:59:00Z">
              <w:r>
                <w:rPr>
                  <w:sz w:val="20"/>
                  <w:szCs w:val="20"/>
                </w:rPr>
                <w:delText>United States</w:delText>
              </w:r>
            </w:del>
          </w:p>
        </w:tc>
      </w:tr>
      <w:tr w:rsidR="00957831" w14:paraId="15DB48BE" w14:textId="77777777">
        <w:trPr>
          <w:del w:id="1272"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038EC4DD" w14:textId="77777777" w:rsidR="00957831" w:rsidRDefault="00D9225D">
            <w:pPr>
              <w:widowControl w:val="0"/>
              <w:pBdr>
                <w:top w:val="nil"/>
                <w:left w:val="nil"/>
                <w:bottom w:val="nil"/>
                <w:right w:val="nil"/>
                <w:between w:val="nil"/>
              </w:pBdr>
              <w:spacing w:line="240" w:lineRule="auto"/>
              <w:rPr>
                <w:del w:id="1273" w:author="Authors" w:date="2024-04-25T10:59:00Z"/>
                <w:sz w:val="20"/>
                <w:szCs w:val="20"/>
              </w:rPr>
            </w:pPr>
            <w:del w:id="1274" w:author="Authors" w:date="2024-04-25T10:59:00Z">
              <w:r>
                <w:rPr>
                  <w:sz w:val="20"/>
                  <w:szCs w:val="20"/>
                </w:rPr>
                <w:delText>VGB</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7230EC1" w14:textId="77777777" w:rsidR="00957831" w:rsidRDefault="00D9225D">
            <w:pPr>
              <w:widowControl w:val="0"/>
              <w:pBdr>
                <w:top w:val="nil"/>
                <w:left w:val="nil"/>
                <w:bottom w:val="nil"/>
                <w:right w:val="nil"/>
                <w:between w:val="nil"/>
              </w:pBdr>
              <w:spacing w:line="240" w:lineRule="auto"/>
              <w:rPr>
                <w:del w:id="1275" w:author="Authors" w:date="2024-04-25T10:59:00Z"/>
                <w:sz w:val="20"/>
                <w:szCs w:val="20"/>
              </w:rPr>
            </w:pPr>
            <w:del w:id="1276" w:author="Authors" w:date="2024-04-25T10:59:00Z">
              <w:r>
                <w:rPr>
                  <w:sz w:val="20"/>
                  <w:szCs w:val="20"/>
                </w:rPr>
                <w:delText>British Virgin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6F9CBFE" w14:textId="77777777" w:rsidR="00957831" w:rsidRDefault="00D9225D">
            <w:pPr>
              <w:widowControl w:val="0"/>
              <w:pBdr>
                <w:top w:val="nil"/>
                <w:left w:val="nil"/>
                <w:bottom w:val="nil"/>
                <w:right w:val="nil"/>
                <w:between w:val="nil"/>
              </w:pBdr>
              <w:spacing w:line="240" w:lineRule="auto"/>
              <w:rPr>
                <w:del w:id="1277" w:author="Authors" w:date="2024-04-25T10:59:00Z"/>
                <w:sz w:val="20"/>
                <w:szCs w:val="20"/>
              </w:rPr>
            </w:pPr>
            <w:del w:id="1278" w:author="Authors" w:date="2024-04-25T10:59:00Z">
              <w:r>
                <w:rPr>
                  <w:sz w:val="20"/>
                  <w:szCs w:val="20"/>
                </w:rPr>
                <w:delText>LCA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2813ACDC" w14:textId="77777777" w:rsidR="00957831" w:rsidRDefault="00D9225D">
            <w:pPr>
              <w:widowControl w:val="0"/>
              <w:pBdr>
                <w:top w:val="nil"/>
                <w:left w:val="nil"/>
                <w:bottom w:val="nil"/>
                <w:right w:val="nil"/>
                <w:between w:val="nil"/>
              </w:pBdr>
              <w:spacing w:line="240" w:lineRule="auto"/>
              <w:rPr>
                <w:del w:id="1279" w:author="Authors" w:date="2024-04-25T10:59:00Z"/>
                <w:sz w:val="20"/>
                <w:szCs w:val="20"/>
              </w:rPr>
            </w:pPr>
            <w:del w:id="1280" w:author="Authors" w:date="2024-04-25T10:59:00Z">
              <w:r>
                <w:rPr>
                  <w:sz w:val="20"/>
                  <w:szCs w:val="20"/>
                </w:rPr>
                <w:delText>St. Lucia</w:delText>
              </w:r>
            </w:del>
          </w:p>
        </w:tc>
      </w:tr>
      <w:tr w:rsidR="00957831" w14:paraId="1144A3CE" w14:textId="77777777">
        <w:trPr>
          <w:del w:id="1281"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18826C2E" w14:textId="77777777" w:rsidR="00957831" w:rsidRDefault="00D9225D">
            <w:pPr>
              <w:widowControl w:val="0"/>
              <w:pBdr>
                <w:top w:val="nil"/>
                <w:left w:val="nil"/>
                <w:bottom w:val="nil"/>
                <w:right w:val="nil"/>
                <w:between w:val="nil"/>
              </w:pBdr>
              <w:spacing w:line="240" w:lineRule="auto"/>
              <w:rPr>
                <w:del w:id="1282" w:author="Authors" w:date="2024-04-25T10:59:00Z"/>
                <w:sz w:val="20"/>
                <w:szCs w:val="20"/>
              </w:rPr>
            </w:pPr>
            <w:del w:id="1283" w:author="Authors" w:date="2024-04-25T10:59:00Z">
              <w:r>
                <w:rPr>
                  <w:sz w:val="20"/>
                  <w:szCs w:val="20"/>
                </w:rPr>
                <w:delText>CYM</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5E7CDB4E" w14:textId="77777777" w:rsidR="00957831" w:rsidRDefault="00D9225D">
            <w:pPr>
              <w:widowControl w:val="0"/>
              <w:pBdr>
                <w:top w:val="nil"/>
                <w:left w:val="nil"/>
                <w:bottom w:val="nil"/>
                <w:right w:val="nil"/>
                <w:between w:val="nil"/>
              </w:pBdr>
              <w:spacing w:line="240" w:lineRule="auto"/>
              <w:rPr>
                <w:del w:id="1284" w:author="Authors" w:date="2024-04-25T10:59:00Z"/>
                <w:sz w:val="20"/>
                <w:szCs w:val="20"/>
              </w:rPr>
            </w:pPr>
            <w:del w:id="1285" w:author="Authors" w:date="2024-04-25T10:59:00Z">
              <w:r>
                <w:rPr>
                  <w:sz w:val="20"/>
                  <w:szCs w:val="20"/>
                </w:rPr>
                <w:delText>Cayman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76F61AD2" w14:textId="77777777" w:rsidR="00957831" w:rsidRDefault="00D9225D">
            <w:pPr>
              <w:widowControl w:val="0"/>
              <w:pBdr>
                <w:top w:val="nil"/>
                <w:left w:val="nil"/>
                <w:bottom w:val="nil"/>
                <w:right w:val="nil"/>
                <w:between w:val="nil"/>
              </w:pBdr>
              <w:spacing w:line="240" w:lineRule="auto"/>
              <w:rPr>
                <w:del w:id="1286" w:author="Authors" w:date="2024-04-25T10:59:00Z"/>
                <w:sz w:val="20"/>
                <w:szCs w:val="20"/>
              </w:rPr>
            </w:pPr>
            <w:del w:id="1287" w:author="Authors" w:date="2024-04-25T10:59:00Z">
              <w:r>
                <w:rPr>
                  <w:sz w:val="20"/>
                  <w:szCs w:val="20"/>
                </w:rPr>
                <w:delText>JAM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A6FE22C" w14:textId="77777777" w:rsidR="00957831" w:rsidRDefault="00D9225D">
            <w:pPr>
              <w:widowControl w:val="0"/>
              <w:pBdr>
                <w:top w:val="nil"/>
                <w:left w:val="nil"/>
                <w:bottom w:val="nil"/>
                <w:right w:val="nil"/>
                <w:between w:val="nil"/>
              </w:pBdr>
              <w:spacing w:line="240" w:lineRule="auto"/>
              <w:rPr>
                <w:del w:id="1288" w:author="Authors" w:date="2024-04-25T10:59:00Z"/>
                <w:sz w:val="20"/>
                <w:szCs w:val="20"/>
              </w:rPr>
            </w:pPr>
            <w:del w:id="1289" w:author="Authors" w:date="2024-04-25T10:59:00Z">
              <w:r>
                <w:rPr>
                  <w:sz w:val="20"/>
                  <w:szCs w:val="20"/>
                </w:rPr>
                <w:delText>Jamaica</w:delText>
              </w:r>
            </w:del>
          </w:p>
        </w:tc>
      </w:tr>
      <w:tr w:rsidR="00957831" w14:paraId="4CBDFD7B" w14:textId="77777777">
        <w:trPr>
          <w:del w:id="1290"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114CC5F1" w14:textId="77777777" w:rsidR="00957831" w:rsidRDefault="00D9225D">
            <w:pPr>
              <w:widowControl w:val="0"/>
              <w:pBdr>
                <w:top w:val="nil"/>
                <w:left w:val="nil"/>
                <w:bottom w:val="nil"/>
                <w:right w:val="nil"/>
                <w:between w:val="nil"/>
              </w:pBdr>
              <w:spacing w:line="240" w:lineRule="auto"/>
              <w:rPr>
                <w:del w:id="1291" w:author="Authors" w:date="2024-04-25T10:59:00Z"/>
                <w:sz w:val="20"/>
                <w:szCs w:val="20"/>
              </w:rPr>
            </w:pPr>
            <w:del w:id="1292" w:author="Authors" w:date="2024-04-25T10:59:00Z">
              <w:r>
                <w:rPr>
                  <w:sz w:val="20"/>
                  <w:szCs w:val="20"/>
                </w:rPr>
                <w:delText>CHI</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4952798E" w14:textId="77777777" w:rsidR="00957831" w:rsidRDefault="00D9225D">
            <w:pPr>
              <w:widowControl w:val="0"/>
              <w:pBdr>
                <w:top w:val="nil"/>
                <w:left w:val="nil"/>
                <w:bottom w:val="nil"/>
                <w:right w:val="nil"/>
                <w:between w:val="nil"/>
              </w:pBdr>
              <w:spacing w:line="240" w:lineRule="auto"/>
              <w:rPr>
                <w:del w:id="1293" w:author="Authors" w:date="2024-04-25T10:59:00Z"/>
                <w:sz w:val="20"/>
                <w:szCs w:val="20"/>
              </w:rPr>
            </w:pPr>
            <w:del w:id="1294" w:author="Authors" w:date="2024-04-25T10:59:00Z">
              <w:r>
                <w:rPr>
                  <w:sz w:val="20"/>
                  <w:szCs w:val="20"/>
                </w:rPr>
                <w:delText>Channel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7C0E0F9A" w14:textId="77777777" w:rsidR="00957831" w:rsidRDefault="00D9225D">
            <w:pPr>
              <w:widowControl w:val="0"/>
              <w:pBdr>
                <w:top w:val="nil"/>
                <w:left w:val="nil"/>
                <w:bottom w:val="nil"/>
                <w:right w:val="nil"/>
                <w:between w:val="nil"/>
              </w:pBdr>
              <w:spacing w:line="240" w:lineRule="auto"/>
              <w:rPr>
                <w:del w:id="1295" w:author="Authors" w:date="2024-04-25T10:59:00Z"/>
                <w:sz w:val="20"/>
                <w:szCs w:val="20"/>
              </w:rPr>
            </w:pPr>
            <w:del w:id="1296" w:author="Authors" w:date="2024-04-25T10:59:00Z">
              <w:r>
                <w:rPr>
                  <w:sz w:val="20"/>
                  <w:szCs w:val="20"/>
                </w:rPr>
                <w:delText>GBR</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279910A" w14:textId="77777777" w:rsidR="00957831" w:rsidRDefault="00D9225D">
            <w:pPr>
              <w:widowControl w:val="0"/>
              <w:pBdr>
                <w:top w:val="nil"/>
                <w:left w:val="nil"/>
                <w:bottom w:val="nil"/>
                <w:right w:val="nil"/>
                <w:between w:val="nil"/>
              </w:pBdr>
              <w:spacing w:line="240" w:lineRule="auto"/>
              <w:rPr>
                <w:del w:id="1297" w:author="Authors" w:date="2024-04-25T10:59:00Z"/>
                <w:sz w:val="20"/>
                <w:szCs w:val="20"/>
              </w:rPr>
            </w:pPr>
            <w:del w:id="1298" w:author="Authors" w:date="2024-04-25T10:59:00Z">
              <w:r>
                <w:rPr>
                  <w:sz w:val="20"/>
                  <w:szCs w:val="20"/>
                </w:rPr>
                <w:delText>England</w:delText>
              </w:r>
            </w:del>
          </w:p>
        </w:tc>
      </w:tr>
      <w:tr w:rsidR="00957831" w14:paraId="25577241" w14:textId="77777777">
        <w:trPr>
          <w:del w:id="1299"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2FB23126" w14:textId="77777777" w:rsidR="00957831" w:rsidRDefault="00D9225D">
            <w:pPr>
              <w:widowControl w:val="0"/>
              <w:pBdr>
                <w:top w:val="nil"/>
                <w:left w:val="nil"/>
                <w:bottom w:val="nil"/>
                <w:right w:val="nil"/>
                <w:between w:val="nil"/>
              </w:pBdr>
              <w:spacing w:line="240" w:lineRule="auto"/>
              <w:rPr>
                <w:del w:id="1300" w:author="Authors" w:date="2024-04-25T10:59:00Z"/>
                <w:sz w:val="20"/>
                <w:szCs w:val="20"/>
              </w:rPr>
            </w:pPr>
            <w:del w:id="1301" w:author="Authors" w:date="2024-04-25T10:59:00Z">
              <w:r>
                <w:rPr>
                  <w:sz w:val="20"/>
                  <w:szCs w:val="20"/>
                </w:rPr>
                <w:delText>CUW</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621453FF" w14:textId="77777777" w:rsidR="00957831" w:rsidRDefault="00D9225D">
            <w:pPr>
              <w:widowControl w:val="0"/>
              <w:pBdr>
                <w:top w:val="nil"/>
                <w:left w:val="nil"/>
                <w:bottom w:val="nil"/>
                <w:right w:val="nil"/>
                <w:between w:val="nil"/>
              </w:pBdr>
              <w:spacing w:line="240" w:lineRule="auto"/>
              <w:rPr>
                <w:del w:id="1302" w:author="Authors" w:date="2024-04-25T10:59:00Z"/>
                <w:sz w:val="20"/>
                <w:szCs w:val="20"/>
              </w:rPr>
            </w:pPr>
            <w:del w:id="1303" w:author="Authors" w:date="2024-04-25T10:59:00Z">
              <w:r>
                <w:rPr>
                  <w:sz w:val="20"/>
                  <w:szCs w:val="20"/>
                </w:rPr>
                <w:delText>Curaçao</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40E74BA2" w14:textId="77777777" w:rsidR="00957831" w:rsidRDefault="00D9225D">
            <w:pPr>
              <w:widowControl w:val="0"/>
              <w:pBdr>
                <w:top w:val="nil"/>
                <w:left w:val="nil"/>
                <w:bottom w:val="nil"/>
                <w:right w:val="nil"/>
                <w:between w:val="nil"/>
              </w:pBdr>
              <w:spacing w:line="240" w:lineRule="auto"/>
              <w:rPr>
                <w:del w:id="1304" w:author="Authors" w:date="2024-04-25T10:59:00Z"/>
                <w:sz w:val="20"/>
                <w:szCs w:val="20"/>
              </w:rPr>
            </w:pPr>
            <w:del w:id="1305" w:author="Authors" w:date="2024-04-25T10:59:00Z">
              <w:r>
                <w:rPr>
                  <w:sz w:val="20"/>
                  <w:szCs w:val="20"/>
                </w:rPr>
                <w:delText>VEN</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044D5235" w14:textId="77777777" w:rsidR="00957831" w:rsidRDefault="00D9225D">
            <w:pPr>
              <w:widowControl w:val="0"/>
              <w:pBdr>
                <w:top w:val="nil"/>
                <w:left w:val="nil"/>
                <w:bottom w:val="nil"/>
                <w:right w:val="nil"/>
                <w:between w:val="nil"/>
              </w:pBdr>
              <w:spacing w:line="240" w:lineRule="auto"/>
              <w:rPr>
                <w:del w:id="1306" w:author="Authors" w:date="2024-04-25T10:59:00Z"/>
                <w:sz w:val="20"/>
                <w:szCs w:val="20"/>
              </w:rPr>
            </w:pPr>
            <w:del w:id="1307" w:author="Authors" w:date="2024-04-25T10:59:00Z">
              <w:r>
                <w:rPr>
                  <w:sz w:val="20"/>
                  <w:szCs w:val="20"/>
                </w:rPr>
                <w:delText>Venezuela</w:delText>
              </w:r>
            </w:del>
          </w:p>
        </w:tc>
      </w:tr>
      <w:tr w:rsidR="00957831" w14:paraId="2D7F14BB" w14:textId="77777777">
        <w:trPr>
          <w:del w:id="1308"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26C6E787" w14:textId="77777777" w:rsidR="00957831" w:rsidRDefault="00D9225D">
            <w:pPr>
              <w:widowControl w:val="0"/>
              <w:pBdr>
                <w:top w:val="nil"/>
                <w:left w:val="nil"/>
                <w:bottom w:val="nil"/>
                <w:right w:val="nil"/>
                <w:between w:val="nil"/>
              </w:pBdr>
              <w:spacing w:line="240" w:lineRule="auto"/>
              <w:rPr>
                <w:del w:id="1309" w:author="Authors" w:date="2024-04-25T10:59:00Z"/>
                <w:sz w:val="20"/>
                <w:szCs w:val="20"/>
              </w:rPr>
            </w:pPr>
            <w:del w:id="1310" w:author="Authors" w:date="2024-04-25T10:59:00Z">
              <w:r>
                <w:rPr>
                  <w:sz w:val="20"/>
                  <w:szCs w:val="20"/>
                </w:rPr>
                <w:delText>FRO</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37ACFD8F" w14:textId="77777777" w:rsidR="00957831" w:rsidRDefault="00D9225D">
            <w:pPr>
              <w:widowControl w:val="0"/>
              <w:pBdr>
                <w:top w:val="nil"/>
                <w:left w:val="nil"/>
                <w:bottom w:val="nil"/>
                <w:right w:val="nil"/>
                <w:between w:val="nil"/>
              </w:pBdr>
              <w:spacing w:line="240" w:lineRule="auto"/>
              <w:rPr>
                <w:del w:id="1311" w:author="Authors" w:date="2024-04-25T10:59:00Z"/>
                <w:sz w:val="20"/>
                <w:szCs w:val="20"/>
              </w:rPr>
            </w:pPr>
            <w:del w:id="1312" w:author="Authors" w:date="2024-04-25T10:59:00Z">
              <w:r>
                <w:rPr>
                  <w:sz w:val="20"/>
                  <w:szCs w:val="20"/>
                </w:rPr>
                <w:delText>Faroe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028836C9" w14:textId="77777777" w:rsidR="00957831" w:rsidRDefault="00D9225D">
            <w:pPr>
              <w:widowControl w:val="0"/>
              <w:pBdr>
                <w:top w:val="nil"/>
                <w:left w:val="nil"/>
                <w:bottom w:val="nil"/>
                <w:right w:val="nil"/>
                <w:between w:val="nil"/>
              </w:pBdr>
              <w:spacing w:line="240" w:lineRule="auto"/>
              <w:rPr>
                <w:del w:id="1313" w:author="Authors" w:date="2024-04-25T10:59:00Z"/>
                <w:sz w:val="20"/>
                <w:szCs w:val="20"/>
              </w:rPr>
            </w:pPr>
            <w:del w:id="1314" w:author="Authors" w:date="2024-04-25T10:59:00Z">
              <w:r>
                <w:rPr>
                  <w:sz w:val="20"/>
                  <w:szCs w:val="20"/>
                </w:rPr>
                <w:delText>DNK</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3EAA7CB6" w14:textId="77777777" w:rsidR="00957831" w:rsidRDefault="00D9225D">
            <w:pPr>
              <w:widowControl w:val="0"/>
              <w:pBdr>
                <w:top w:val="nil"/>
                <w:left w:val="nil"/>
                <w:bottom w:val="nil"/>
                <w:right w:val="nil"/>
                <w:between w:val="nil"/>
              </w:pBdr>
              <w:spacing w:line="240" w:lineRule="auto"/>
              <w:rPr>
                <w:del w:id="1315" w:author="Authors" w:date="2024-04-25T10:59:00Z"/>
                <w:sz w:val="20"/>
                <w:szCs w:val="20"/>
              </w:rPr>
            </w:pPr>
            <w:del w:id="1316" w:author="Authors" w:date="2024-04-25T10:59:00Z">
              <w:r>
                <w:rPr>
                  <w:sz w:val="20"/>
                  <w:szCs w:val="20"/>
                </w:rPr>
                <w:delText>Denmark</w:delText>
              </w:r>
            </w:del>
          </w:p>
        </w:tc>
      </w:tr>
      <w:tr w:rsidR="00957831" w14:paraId="197FB364" w14:textId="77777777">
        <w:trPr>
          <w:del w:id="1317"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7F4B26C4" w14:textId="77777777" w:rsidR="00957831" w:rsidRDefault="00D9225D">
            <w:pPr>
              <w:widowControl w:val="0"/>
              <w:pBdr>
                <w:top w:val="nil"/>
                <w:left w:val="nil"/>
                <w:bottom w:val="nil"/>
                <w:right w:val="nil"/>
                <w:between w:val="nil"/>
              </w:pBdr>
              <w:spacing w:line="240" w:lineRule="auto"/>
              <w:rPr>
                <w:del w:id="1318" w:author="Authors" w:date="2024-04-25T10:59:00Z"/>
                <w:sz w:val="20"/>
                <w:szCs w:val="20"/>
              </w:rPr>
            </w:pPr>
            <w:del w:id="1319" w:author="Authors" w:date="2024-04-25T10:59:00Z">
              <w:r>
                <w:rPr>
                  <w:sz w:val="20"/>
                  <w:szCs w:val="20"/>
                </w:rPr>
                <w:delText>PYF</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011B2F6F" w14:textId="77777777" w:rsidR="00957831" w:rsidRDefault="00D9225D">
            <w:pPr>
              <w:widowControl w:val="0"/>
              <w:pBdr>
                <w:top w:val="nil"/>
                <w:left w:val="nil"/>
                <w:bottom w:val="nil"/>
                <w:right w:val="nil"/>
                <w:between w:val="nil"/>
              </w:pBdr>
              <w:spacing w:line="240" w:lineRule="auto"/>
              <w:rPr>
                <w:del w:id="1320" w:author="Authors" w:date="2024-04-25T10:59:00Z"/>
                <w:sz w:val="20"/>
                <w:szCs w:val="20"/>
              </w:rPr>
            </w:pPr>
            <w:del w:id="1321" w:author="Authors" w:date="2024-04-25T10:59:00Z">
              <w:r>
                <w:rPr>
                  <w:sz w:val="20"/>
                  <w:szCs w:val="20"/>
                </w:rPr>
                <w:delText>French Polynesia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0AF75D1D" w14:textId="77777777" w:rsidR="00957831" w:rsidRDefault="00D9225D">
            <w:pPr>
              <w:widowControl w:val="0"/>
              <w:pBdr>
                <w:top w:val="nil"/>
                <w:left w:val="nil"/>
                <w:bottom w:val="nil"/>
                <w:right w:val="nil"/>
                <w:between w:val="nil"/>
              </w:pBdr>
              <w:spacing w:line="240" w:lineRule="auto"/>
              <w:rPr>
                <w:del w:id="1322" w:author="Authors" w:date="2024-04-25T10:59:00Z"/>
                <w:sz w:val="20"/>
                <w:szCs w:val="20"/>
              </w:rPr>
            </w:pPr>
            <w:del w:id="1323" w:author="Authors" w:date="2024-04-25T10:59:00Z">
              <w:r>
                <w:rPr>
                  <w:sz w:val="20"/>
                  <w:szCs w:val="20"/>
                </w:rPr>
                <w:delText>WSM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EBBE652" w14:textId="77777777" w:rsidR="00957831" w:rsidRDefault="00D9225D">
            <w:pPr>
              <w:widowControl w:val="0"/>
              <w:pBdr>
                <w:top w:val="nil"/>
                <w:left w:val="nil"/>
                <w:bottom w:val="nil"/>
                <w:right w:val="nil"/>
                <w:between w:val="nil"/>
              </w:pBdr>
              <w:spacing w:line="240" w:lineRule="auto"/>
              <w:rPr>
                <w:del w:id="1324" w:author="Authors" w:date="2024-04-25T10:59:00Z"/>
                <w:sz w:val="20"/>
                <w:szCs w:val="20"/>
              </w:rPr>
            </w:pPr>
            <w:del w:id="1325" w:author="Authors" w:date="2024-04-25T10:59:00Z">
              <w:r>
                <w:rPr>
                  <w:sz w:val="20"/>
                  <w:szCs w:val="20"/>
                </w:rPr>
                <w:delText>Samoa</w:delText>
              </w:r>
            </w:del>
          </w:p>
        </w:tc>
      </w:tr>
      <w:tr w:rsidR="00957831" w14:paraId="042CF2C9" w14:textId="77777777">
        <w:trPr>
          <w:del w:id="1326"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5311CC28" w14:textId="77777777" w:rsidR="00957831" w:rsidRDefault="00D9225D">
            <w:pPr>
              <w:widowControl w:val="0"/>
              <w:pBdr>
                <w:top w:val="nil"/>
                <w:left w:val="nil"/>
                <w:bottom w:val="nil"/>
                <w:right w:val="nil"/>
                <w:between w:val="nil"/>
              </w:pBdr>
              <w:spacing w:line="240" w:lineRule="auto"/>
              <w:rPr>
                <w:del w:id="1327" w:author="Authors" w:date="2024-04-25T10:59:00Z"/>
                <w:sz w:val="20"/>
                <w:szCs w:val="20"/>
              </w:rPr>
            </w:pPr>
            <w:del w:id="1328" w:author="Authors" w:date="2024-04-25T10:59:00Z">
              <w:r>
                <w:rPr>
                  <w:sz w:val="20"/>
                  <w:szCs w:val="20"/>
                </w:rPr>
                <w:delText>GIB</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6CD209A6" w14:textId="77777777" w:rsidR="00957831" w:rsidRDefault="00D9225D">
            <w:pPr>
              <w:widowControl w:val="0"/>
              <w:pBdr>
                <w:top w:val="nil"/>
                <w:left w:val="nil"/>
                <w:bottom w:val="nil"/>
                <w:right w:val="nil"/>
                <w:between w:val="nil"/>
              </w:pBdr>
              <w:spacing w:line="240" w:lineRule="auto"/>
              <w:rPr>
                <w:del w:id="1329" w:author="Authors" w:date="2024-04-25T10:59:00Z"/>
                <w:sz w:val="20"/>
                <w:szCs w:val="20"/>
              </w:rPr>
            </w:pPr>
            <w:del w:id="1330" w:author="Authors" w:date="2024-04-25T10:59:00Z">
              <w:r>
                <w:rPr>
                  <w:sz w:val="20"/>
                  <w:szCs w:val="20"/>
                </w:rPr>
                <w:delText>Gibraltar</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50C90D74" w14:textId="77777777" w:rsidR="00957831" w:rsidRDefault="00D9225D">
            <w:pPr>
              <w:widowControl w:val="0"/>
              <w:pBdr>
                <w:top w:val="nil"/>
                <w:left w:val="nil"/>
                <w:bottom w:val="nil"/>
                <w:right w:val="nil"/>
                <w:between w:val="nil"/>
              </w:pBdr>
              <w:spacing w:line="240" w:lineRule="auto"/>
              <w:rPr>
                <w:del w:id="1331" w:author="Authors" w:date="2024-04-25T10:59:00Z"/>
                <w:sz w:val="20"/>
                <w:szCs w:val="20"/>
              </w:rPr>
            </w:pPr>
            <w:del w:id="1332" w:author="Authors" w:date="2024-04-25T10:59:00Z">
              <w:r>
                <w:rPr>
                  <w:sz w:val="20"/>
                  <w:szCs w:val="20"/>
                </w:rPr>
                <w:delText>ESP</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C160790" w14:textId="77777777" w:rsidR="00957831" w:rsidRDefault="00D9225D">
            <w:pPr>
              <w:widowControl w:val="0"/>
              <w:pBdr>
                <w:top w:val="nil"/>
                <w:left w:val="nil"/>
                <w:bottom w:val="nil"/>
                <w:right w:val="nil"/>
                <w:between w:val="nil"/>
              </w:pBdr>
              <w:spacing w:line="240" w:lineRule="auto"/>
              <w:rPr>
                <w:del w:id="1333" w:author="Authors" w:date="2024-04-25T10:59:00Z"/>
                <w:sz w:val="20"/>
                <w:szCs w:val="20"/>
              </w:rPr>
            </w:pPr>
            <w:del w:id="1334" w:author="Authors" w:date="2024-04-25T10:59:00Z">
              <w:r>
                <w:rPr>
                  <w:sz w:val="20"/>
                  <w:szCs w:val="20"/>
                </w:rPr>
                <w:delText>Spain</w:delText>
              </w:r>
            </w:del>
          </w:p>
        </w:tc>
      </w:tr>
      <w:tr w:rsidR="00957831" w14:paraId="77850B0F" w14:textId="77777777">
        <w:trPr>
          <w:del w:id="1335"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B6AC9D5" w14:textId="77777777" w:rsidR="00957831" w:rsidRDefault="00D9225D">
            <w:pPr>
              <w:widowControl w:val="0"/>
              <w:pBdr>
                <w:top w:val="nil"/>
                <w:left w:val="nil"/>
                <w:bottom w:val="nil"/>
                <w:right w:val="nil"/>
                <w:between w:val="nil"/>
              </w:pBdr>
              <w:spacing w:line="240" w:lineRule="auto"/>
              <w:rPr>
                <w:del w:id="1336" w:author="Authors" w:date="2024-04-25T10:59:00Z"/>
                <w:sz w:val="20"/>
                <w:szCs w:val="20"/>
              </w:rPr>
            </w:pPr>
            <w:del w:id="1337" w:author="Authors" w:date="2024-04-25T10:59:00Z">
              <w:r>
                <w:rPr>
                  <w:sz w:val="20"/>
                  <w:szCs w:val="20"/>
                </w:rPr>
                <w:delText>GRL</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5ACDCECA" w14:textId="77777777" w:rsidR="00957831" w:rsidRDefault="00D9225D">
            <w:pPr>
              <w:widowControl w:val="0"/>
              <w:pBdr>
                <w:top w:val="nil"/>
                <w:left w:val="nil"/>
                <w:bottom w:val="nil"/>
                <w:right w:val="nil"/>
                <w:between w:val="nil"/>
              </w:pBdr>
              <w:spacing w:line="240" w:lineRule="auto"/>
              <w:rPr>
                <w:del w:id="1338" w:author="Authors" w:date="2024-04-25T10:59:00Z"/>
                <w:sz w:val="20"/>
                <w:szCs w:val="20"/>
              </w:rPr>
            </w:pPr>
            <w:del w:id="1339" w:author="Authors" w:date="2024-04-25T10:59:00Z">
              <w:r>
                <w:rPr>
                  <w:sz w:val="20"/>
                  <w:szCs w:val="20"/>
                </w:rPr>
                <w:delText>Greenland</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2482F021" w14:textId="77777777" w:rsidR="00957831" w:rsidRDefault="00D9225D">
            <w:pPr>
              <w:widowControl w:val="0"/>
              <w:pBdr>
                <w:top w:val="nil"/>
                <w:left w:val="nil"/>
                <w:bottom w:val="nil"/>
                <w:right w:val="nil"/>
                <w:between w:val="nil"/>
              </w:pBdr>
              <w:spacing w:line="240" w:lineRule="auto"/>
              <w:rPr>
                <w:del w:id="1340" w:author="Authors" w:date="2024-04-25T10:59:00Z"/>
                <w:sz w:val="20"/>
                <w:szCs w:val="20"/>
              </w:rPr>
            </w:pPr>
            <w:del w:id="1341" w:author="Authors" w:date="2024-04-25T10:59:00Z">
              <w:r>
                <w:rPr>
                  <w:sz w:val="20"/>
                  <w:szCs w:val="20"/>
                </w:rPr>
                <w:delText>DNK</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E42E62C" w14:textId="77777777" w:rsidR="00957831" w:rsidRDefault="00D9225D">
            <w:pPr>
              <w:widowControl w:val="0"/>
              <w:pBdr>
                <w:top w:val="nil"/>
                <w:left w:val="nil"/>
                <w:bottom w:val="nil"/>
                <w:right w:val="nil"/>
                <w:between w:val="nil"/>
              </w:pBdr>
              <w:spacing w:line="240" w:lineRule="auto"/>
              <w:rPr>
                <w:del w:id="1342" w:author="Authors" w:date="2024-04-25T10:59:00Z"/>
                <w:sz w:val="20"/>
                <w:szCs w:val="20"/>
              </w:rPr>
            </w:pPr>
            <w:del w:id="1343" w:author="Authors" w:date="2024-04-25T10:59:00Z">
              <w:r>
                <w:rPr>
                  <w:sz w:val="20"/>
                  <w:szCs w:val="20"/>
                </w:rPr>
                <w:delText>Denmark</w:delText>
              </w:r>
            </w:del>
          </w:p>
        </w:tc>
      </w:tr>
      <w:tr w:rsidR="00957831" w14:paraId="0FB6B30E" w14:textId="77777777">
        <w:trPr>
          <w:del w:id="1344"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6063FED" w14:textId="77777777" w:rsidR="00957831" w:rsidRDefault="00D9225D">
            <w:pPr>
              <w:widowControl w:val="0"/>
              <w:pBdr>
                <w:top w:val="nil"/>
                <w:left w:val="nil"/>
                <w:bottom w:val="nil"/>
                <w:right w:val="nil"/>
                <w:between w:val="nil"/>
              </w:pBdr>
              <w:spacing w:line="240" w:lineRule="auto"/>
              <w:rPr>
                <w:del w:id="1345" w:author="Authors" w:date="2024-04-25T10:59:00Z"/>
                <w:sz w:val="20"/>
                <w:szCs w:val="20"/>
              </w:rPr>
            </w:pPr>
            <w:del w:id="1346" w:author="Authors" w:date="2024-04-25T10:59:00Z">
              <w:r>
                <w:rPr>
                  <w:sz w:val="20"/>
                  <w:szCs w:val="20"/>
                </w:rPr>
                <w:delText>GUM</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78CF3C23" w14:textId="77777777" w:rsidR="00957831" w:rsidRDefault="00D9225D">
            <w:pPr>
              <w:widowControl w:val="0"/>
              <w:pBdr>
                <w:top w:val="nil"/>
                <w:left w:val="nil"/>
                <w:bottom w:val="nil"/>
                <w:right w:val="nil"/>
                <w:between w:val="nil"/>
              </w:pBdr>
              <w:spacing w:line="240" w:lineRule="auto"/>
              <w:rPr>
                <w:del w:id="1347" w:author="Authors" w:date="2024-04-25T10:59:00Z"/>
                <w:sz w:val="20"/>
                <w:szCs w:val="20"/>
              </w:rPr>
            </w:pPr>
            <w:del w:id="1348" w:author="Authors" w:date="2024-04-25T10:59:00Z">
              <w:r>
                <w:rPr>
                  <w:sz w:val="20"/>
                  <w:szCs w:val="20"/>
                </w:rPr>
                <w:delText>Guam</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41431123" w14:textId="77777777" w:rsidR="00957831" w:rsidRDefault="00D9225D">
            <w:pPr>
              <w:widowControl w:val="0"/>
              <w:pBdr>
                <w:top w:val="nil"/>
                <w:left w:val="nil"/>
                <w:bottom w:val="nil"/>
                <w:right w:val="nil"/>
                <w:between w:val="nil"/>
              </w:pBdr>
              <w:spacing w:line="240" w:lineRule="auto"/>
              <w:rPr>
                <w:del w:id="1349" w:author="Authors" w:date="2024-04-25T10:59:00Z"/>
                <w:sz w:val="20"/>
                <w:szCs w:val="20"/>
              </w:rPr>
            </w:pPr>
            <w:del w:id="1350" w:author="Authors" w:date="2024-04-25T10:59:00Z">
              <w:r>
                <w:rPr>
                  <w:sz w:val="20"/>
                  <w:szCs w:val="20"/>
                </w:rPr>
                <w:delText>FSM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4F54075" w14:textId="77777777" w:rsidR="00957831" w:rsidRDefault="00D9225D">
            <w:pPr>
              <w:widowControl w:val="0"/>
              <w:pBdr>
                <w:top w:val="nil"/>
                <w:left w:val="nil"/>
                <w:bottom w:val="nil"/>
                <w:right w:val="nil"/>
                <w:between w:val="nil"/>
              </w:pBdr>
              <w:spacing w:line="240" w:lineRule="auto"/>
              <w:rPr>
                <w:del w:id="1351" w:author="Authors" w:date="2024-04-25T10:59:00Z"/>
                <w:sz w:val="20"/>
                <w:szCs w:val="20"/>
              </w:rPr>
            </w:pPr>
            <w:del w:id="1352" w:author="Authors" w:date="2024-04-25T10:59:00Z">
              <w:r>
                <w:rPr>
                  <w:sz w:val="20"/>
                  <w:szCs w:val="20"/>
                </w:rPr>
                <w:delText>Micronesia (Federated States of)</w:delText>
              </w:r>
            </w:del>
          </w:p>
        </w:tc>
      </w:tr>
      <w:tr w:rsidR="00957831" w14:paraId="498D289C" w14:textId="77777777">
        <w:trPr>
          <w:del w:id="1353"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6EFFDECC" w14:textId="77777777" w:rsidR="00957831" w:rsidRDefault="00D9225D">
            <w:pPr>
              <w:widowControl w:val="0"/>
              <w:pBdr>
                <w:top w:val="nil"/>
                <w:left w:val="nil"/>
                <w:bottom w:val="nil"/>
                <w:right w:val="nil"/>
                <w:between w:val="nil"/>
              </w:pBdr>
              <w:spacing w:line="240" w:lineRule="auto"/>
              <w:rPr>
                <w:del w:id="1354" w:author="Authors" w:date="2024-04-25T10:59:00Z"/>
                <w:sz w:val="20"/>
                <w:szCs w:val="20"/>
              </w:rPr>
            </w:pPr>
            <w:del w:id="1355" w:author="Authors" w:date="2024-04-25T10:59:00Z">
              <w:r>
                <w:rPr>
                  <w:sz w:val="20"/>
                  <w:szCs w:val="20"/>
                </w:rPr>
                <w:delText>HKG</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69133995" w14:textId="77777777" w:rsidR="00957831" w:rsidRDefault="00D9225D">
            <w:pPr>
              <w:widowControl w:val="0"/>
              <w:pBdr>
                <w:top w:val="nil"/>
                <w:left w:val="nil"/>
                <w:bottom w:val="nil"/>
                <w:right w:val="nil"/>
                <w:between w:val="nil"/>
              </w:pBdr>
              <w:spacing w:line="240" w:lineRule="auto"/>
              <w:rPr>
                <w:del w:id="1356" w:author="Authors" w:date="2024-04-25T10:59:00Z"/>
                <w:sz w:val="20"/>
                <w:szCs w:val="20"/>
              </w:rPr>
            </w:pPr>
            <w:del w:id="1357" w:author="Authors" w:date="2024-04-25T10:59:00Z">
              <w:r>
                <w:rPr>
                  <w:sz w:val="20"/>
                  <w:szCs w:val="20"/>
                </w:rPr>
                <w:delText>Hong Kong SAR China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2195048A" w14:textId="77777777" w:rsidR="00957831" w:rsidRDefault="00D9225D">
            <w:pPr>
              <w:widowControl w:val="0"/>
              <w:pBdr>
                <w:top w:val="nil"/>
                <w:left w:val="nil"/>
                <w:bottom w:val="nil"/>
                <w:right w:val="nil"/>
                <w:between w:val="nil"/>
              </w:pBdr>
              <w:spacing w:line="240" w:lineRule="auto"/>
              <w:rPr>
                <w:del w:id="1358" w:author="Authors" w:date="2024-04-25T10:59:00Z"/>
                <w:sz w:val="20"/>
                <w:szCs w:val="20"/>
              </w:rPr>
            </w:pPr>
            <w:del w:id="1359" w:author="Authors" w:date="2024-04-25T10:59:00Z">
              <w:r>
                <w:rPr>
                  <w:sz w:val="20"/>
                  <w:szCs w:val="20"/>
                </w:rPr>
                <w:delText>CHN</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6CDBDBD3" w14:textId="77777777" w:rsidR="00957831" w:rsidRDefault="00D9225D">
            <w:pPr>
              <w:widowControl w:val="0"/>
              <w:pBdr>
                <w:top w:val="nil"/>
                <w:left w:val="nil"/>
                <w:bottom w:val="nil"/>
                <w:right w:val="nil"/>
                <w:between w:val="nil"/>
              </w:pBdr>
              <w:spacing w:line="240" w:lineRule="auto"/>
              <w:rPr>
                <w:del w:id="1360" w:author="Authors" w:date="2024-04-25T10:59:00Z"/>
                <w:sz w:val="20"/>
                <w:szCs w:val="20"/>
              </w:rPr>
            </w:pPr>
            <w:del w:id="1361" w:author="Authors" w:date="2024-04-25T10:59:00Z">
              <w:r>
                <w:rPr>
                  <w:sz w:val="20"/>
                  <w:szCs w:val="20"/>
                </w:rPr>
                <w:delText>China</w:delText>
              </w:r>
            </w:del>
          </w:p>
        </w:tc>
      </w:tr>
      <w:tr w:rsidR="00957831" w14:paraId="2340C8AC" w14:textId="77777777">
        <w:trPr>
          <w:del w:id="1362"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75BC55C" w14:textId="77777777" w:rsidR="00957831" w:rsidRDefault="00D9225D">
            <w:pPr>
              <w:widowControl w:val="0"/>
              <w:pBdr>
                <w:top w:val="nil"/>
                <w:left w:val="nil"/>
                <w:bottom w:val="nil"/>
                <w:right w:val="nil"/>
                <w:between w:val="nil"/>
              </w:pBdr>
              <w:spacing w:line="240" w:lineRule="auto"/>
              <w:rPr>
                <w:del w:id="1363" w:author="Authors" w:date="2024-04-25T10:59:00Z"/>
                <w:sz w:val="20"/>
                <w:szCs w:val="20"/>
              </w:rPr>
            </w:pPr>
            <w:del w:id="1364" w:author="Authors" w:date="2024-04-25T10:59:00Z">
              <w:r>
                <w:rPr>
                  <w:sz w:val="20"/>
                  <w:szCs w:val="20"/>
                </w:rPr>
                <w:delText>IMN</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26AF2859" w14:textId="77777777" w:rsidR="00957831" w:rsidRDefault="00D9225D">
            <w:pPr>
              <w:widowControl w:val="0"/>
              <w:pBdr>
                <w:top w:val="nil"/>
                <w:left w:val="nil"/>
                <w:bottom w:val="nil"/>
                <w:right w:val="nil"/>
                <w:between w:val="nil"/>
              </w:pBdr>
              <w:spacing w:line="240" w:lineRule="auto"/>
              <w:rPr>
                <w:del w:id="1365" w:author="Authors" w:date="2024-04-25T10:59:00Z"/>
                <w:sz w:val="20"/>
                <w:szCs w:val="20"/>
              </w:rPr>
            </w:pPr>
            <w:del w:id="1366" w:author="Authors" w:date="2024-04-25T10:59:00Z">
              <w:r>
                <w:rPr>
                  <w:sz w:val="20"/>
                  <w:szCs w:val="20"/>
                </w:rPr>
                <w:delText>Isle of Man</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28ABB494" w14:textId="77777777" w:rsidR="00957831" w:rsidRDefault="00D9225D">
            <w:pPr>
              <w:widowControl w:val="0"/>
              <w:pBdr>
                <w:top w:val="nil"/>
                <w:left w:val="nil"/>
                <w:bottom w:val="nil"/>
                <w:right w:val="nil"/>
                <w:between w:val="nil"/>
              </w:pBdr>
              <w:spacing w:line="240" w:lineRule="auto"/>
              <w:rPr>
                <w:del w:id="1367" w:author="Authors" w:date="2024-04-25T10:59:00Z"/>
                <w:sz w:val="20"/>
                <w:szCs w:val="20"/>
              </w:rPr>
            </w:pPr>
            <w:del w:id="1368" w:author="Authors" w:date="2024-04-25T10:59:00Z">
              <w:r>
                <w:rPr>
                  <w:sz w:val="20"/>
                  <w:szCs w:val="20"/>
                </w:rPr>
                <w:delText>GBR</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E3B47DD" w14:textId="77777777" w:rsidR="00957831" w:rsidRDefault="00D9225D">
            <w:pPr>
              <w:widowControl w:val="0"/>
              <w:pBdr>
                <w:top w:val="nil"/>
                <w:left w:val="nil"/>
                <w:bottom w:val="nil"/>
                <w:right w:val="nil"/>
                <w:between w:val="nil"/>
              </w:pBdr>
              <w:spacing w:line="240" w:lineRule="auto"/>
              <w:rPr>
                <w:del w:id="1369" w:author="Authors" w:date="2024-04-25T10:59:00Z"/>
                <w:sz w:val="20"/>
                <w:szCs w:val="20"/>
              </w:rPr>
            </w:pPr>
            <w:del w:id="1370" w:author="Authors" w:date="2024-04-25T10:59:00Z">
              <w:r>
                <w:rPr>
                  <w:sz w:val="20"/>
                  <w:szCs w:val="20"/>
                </w:rPr>
                <w:delText>England</w:delText>
              </w:r>
            </w:del>
          </w:p>
        </w:tc>
      </w:tr>
      <w:tr w:rsidR="00957831" w14:paraId="3CEB70B5" w14:textId="77777777">
        <w:trPr>
          <w:del w:id="1371"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075F2ABB" w14:textId="77777777" w:rsidR="00957831" w:rsidRDefault="00D9225D">
            <w:pPr>
              <w:widowControl w:val="0"/>
              <w:pBdr>
                <w:top w:val="nil"/>
                <w:left w:val="nil"/>
                <w:bottom w:val="nil"/>
                <w:right w:val="nil"/>
                <w:between w:val="nil"/>
              </w:pBdr>
              <w:spacing w:line="240" w:lineRule="auto"/>
              <w:rPr>
                <w:del w:id="1372" w:author="Authors" w:date="2024-04-25T10:59:00Z"/>
                <w:sz w:val="20"/>
                <w:szCs w:val="20"/>
              </w:rPr>
            </w:pPr>
            <w:del w:id="1373" w:author="Authors" w:date="2024-04-25T10:59:00Z">
              <w:r>
                <w:rPr>
                  <w:sz w:val="20"/>
                  <w:szCs w:val="20"/>
                </w:rPr>
                <w:delText>XKX</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68F6FCE8" w14:textId="77777777" w:rsidR="00957831" w:rsidRDefault="00D9225D">
            <w:pPr>
              <w:widowControl w:val="0"/>
              <w:pBdr>
                <w:top w:val="nil"/>
                <w:left w:val="nil"/>
                <w:bottom w:val="nil"/>
                <w:right w:val="nil"/>
                <w:between w:val="nil"/>
              </w:pBdr>
              <w:spacing w:line="240" w:lineRule="auto"/>
              <w:rPr>
                <w:del w:id="1374" w:author="Authors" w:date="2024-04-25T10:59:00Z"/>
                <w:sz w:val="20"/>
                <w:szCs w:val="20"/>
              </w:rPr>
            </w:pPr>
            <w:del w:id="1375" w:author="Authors" w:date="2024-04-25T10:59:00Z">
              <w:r>
                <w:rPr>
                  <w:sz w:val="20"/>
                  <w:szCs w:val="20"/>
                </w:rPr>
                <w:delText>Kosovo</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66513A3A" w14:textId="77777777" w:rsidR="00957831" w:rsidRDefault="00D9225D">
            <w:pPr>
              <w:widowControl w:val="0"/>
              <w:pBdr>
                <w:top w:val="nil"/>
                <w:left w:val="nil"/>
                <w:bottom w:val="nil"/>
                <w:right w:val="nil"/>
                <w:between w:val="nil"/>
              </w:pBdr>
              <w:spacing w:line="240" w:lineRule="auto"/>
              <w:rPr>
                <w:del w:id="1376" w:author="Authors" w:date="2024-04-25T10:59:00Z"/>
                <w:sz w:val="20"/>
                <w:szCs w:val="20"/>
              </w:rPr>
            </w:pPr>
            <w:del w:id="1377" w:author="Authors" w:date="2024-04-25T10:59:00Z">
              <w:r>
                <w:rPr>
                  <w:sz w:val="20"/>
                  <w:szCs w:val="20"/>
                </w:rPr>
                <w:delText>SRB</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533BD21" w14:textId="77777777" w:rsidR="00957831" w:rsidRDefault="00D9225D">
            <w:pPr>
              <w:widowControl w:val="0"/>
              <w:pBdr>
                <w:top w:val="nil"/>
                <w:left w:val="nil"/>
                <w:bottom w:val="nil"/>
                <w:right w:val="nil"/>
                <w:between w:val="nil"/>
              </w:pBdr>
              <w:spacing w:line="240" w:lineRule="auto"/>
              <w:rPr>
                <w:del w:id="1378" w:author="Authors" w:date="2024-04-25T10:59:00Z"/>
                <w:sz w:val="20"/>
                <w:szCs w:val="20"/>
              </w:rPr>
            </w:pPr>
            <w:del w:id="1379" w:author="Authors" w:date="2024-04-25T10:59:00Z">
              <w:r>
                <w:rPr>
                  <w:sz w:val="20"/>
                  <w:szCs w:val="20"/>
                </w:rPr>
                <w:delText>Serbia</w:delText>
              </w:r>
            </w:del>
          </w:p>
        </w:tc>
      </w:tr>
      <w:tr w:rsidR="00957831" w14:paraId="5B426D6A" w14:textId="77777777">
        <w:trPr>
          <w:del w:id="1380"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2F4FA1CD" w14:textId="77777777" w:rsidR="00957831" w:rsidRDefault="00D9225D">
            <w:pPr>
              <w:widowControl w:val="0"/>
              <w:pBdr>
                <w:top w:val="nil"/>
                <w:left w:val="nil"/>
                <w:bottom w:val="nil"/>
                <w:right w:val="nil"/>
                <w:between w:val="nil"/>
              </w:pBdr>
              <w:spacing w:line="240" w:lineRule="auto"/>
              <w:rPr>
                <w:del w:id="1381" w:author="Authors" w:date="2024-04-25T10:59:00Z"/>
                <w:sz w:val="20"/>
                <w:szCs w:val="20"/>
              </w:rPr>
            </w:pPr>
            <w:del w:id="1382" w:author="Authors" w:date="2024-04-25T10:59:00Z">
              <w:r>
                <w:rPr>
                  <w:sz w:val="20"/>
                  <w:szCs w:val="20"/>
                </w:rPr>
                <w:delText>LIE</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CFF0B58" w14:textId="77777777" w:rsidR="00957831" w:rsidRDefault="00D9225D">
            <w:pPr>
              <w:widowControl w:val="0"/>
              <w:pBdr>
                <w:top w:val="nil"/>
                <w:left w:val="nil"/>
                <w:bottom w:val="nil"/>
                <w:right w:val="nil"/>
                <w:between w:val="nil"/>
              </w:pBdr>
              <w:spacing w:line="240" w:lineRule="auto"/>
              <w:rPr>
                <w:del w:id="1383" w:author="Authors" w:date="2024-04-25T10:59:00Z"/>
                <w:sz w:val="20"/>
                <w:szCs w:val="20"/>
              </w:rPr>
            </w:pPr>
            <w:del w:id="1384" w:author="Authors" w:date="2024-04-25T10:59:00Z">
              <w:r>
                <w:rPr>
                  <w:sz w:val="20"/>
                  <w:szCs w:val="20"/>
                </w:rPr>
                <w:delText>Liechtenstein</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7F62E896" w14:textId="77777777" w:rsidR="00957831" w:rsidRDefault="00D9225D">
            <w:pPr>
              <w:widowControl w:val="0"/>
              <w:pBdr>
                <w:top w:val="nil"/>
                <w:left w:val="nil"/>
                <w:bottom w:val="nil"/>
                <w:right w:val="nil"/>
                <w:between w:val="nil"/>
              </w:pBdr>
              <w:spacing w:line="240" w:lineRule="auto"/>
              <w:rPr>
                <w:del w:id="1385" w:author="Authors" w:date="2024-04-25T10:59:00Z"/>
                <w:sz w:val="20"/>
                <w:szCs w:val="20"/>
              </w:rPr>
            </w:pPr>
            <w:del w:id="1386" w:author="Authors" w:date="2024-04-25T10:59:00Z">
              <w:r>
                <w:rPr>
                  <w:sz w:val="20"/>
                  <w:szCs w:val="20"/>
                </w:rPr>
                <w:delText>CHE</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1081B67C" w14:textId="77777777" w:rsidR="00957831" w:rsidRDefault="00D9225D">
            <w:pPr>
              <w:widowControl w:val="0"/>
              <w:pBdr>
                <w:top w:val="nil"/>
                <w:left w:val="nil"/>
                <w:bottom w:val="nil"/>
                <w:right w:val="nil"/>
                <w:between w:val="nil"/>
              </w:pBdr>
              <w:spacing w:line="240" w:lineRule="auto"/>
              <w:rPr>
                <w:del w:id="1387" w:author="Authors" w:date="2024-04-25T10:59:00Z"/>
                <w:sz w:val="20"/>
                <w:szCs w:val="20"/>
              </w:rPr>
            </w:pPr>
            <w:del w:id="1388" w:author="Authors" w:date="2024-04-25T10:59:00Z">
              <w:r>
                <w:rPr>
                  <w:sz w:val="20"/>
                  <w:szCs w:val="20"/>
                </w:rPr>
                <w:delText>Switzerland</w:delText>
              </w:r>
            </w:del>
          </w:p>
        </w:tc>
      </w:tr>
      <w:tr w:rsidR="00957831" w14:paraId="56F35287" w14:textId="77777777">
        <w:trPr>
          <w:del w:id="1389"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1E6C6875" w14:textId="77777777" w:rsidR="00957831" w:rsidRDefault="00D9225D">
            <w:pPr>
              <w:widowControl w:val="0"/>
              <w:pBdr>
                <w:top w:val="nil"/>
                <w:left w:val="nil"/>
                <w:bottom w:val="nil"/>
                <w:right w:val="nil"/>
                <w:between w:val="nil"/>
              </w:pBdr>
              <w:spacing w:line="240" w:lineRule="auto"/>
              <w:rPr>
                <w:del w:id="1390" w:author="Authors" w:date="2024-04-25T10:59:00Z"/>
                <w:sz w:val="20"/>
                <w:szCs w:val="20"/>
              </w:rPr>
            </w:pPr>
            <w:del w:id="1391" w:author="Authors" w:date="2024-04-25T10:59:00Z">
              <w:r>
                <w:rPr>
                  <w:sz w:val="20"/>
                  <w:szCs w:val="20"/>
                </w:rPr>
                <w:delText>MAC</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3FF00807" w14:textId="77777777" w:rsidR="00957831" w:rsidRDefault="00D9225D">
            <w:pPr>
              <w:widowControl w:val="0"/>
              <w:pBdr>
                <w:top w:val="nil"/>
                <w:left w:val="nil"/>
                <w:bottom w:val="nil"/>
                <w:right w:val="nil"/>
                <w:between w:val="nil"/>
              </w:pBdr>
              <w:spacing w:line="240" w:lineRule="auto"/>
              <w:rPr>
                <w:del w:id="1392" w:author="Authors" w:date="2024-04-25T10:59:00Z"/>
                <w:sz w:val="20"/>
                <w:szCs w:val="20"/>
              </w:rPr>
            </w:pPr>
            <w:del w:id="1393" w:author="Authors" w:date="2024-04-25T10:59:00Z">
              <w:r>
                <w:rPr>
                  <w:sz w:val="20"/>
                  <w:szCs w:val="20"/>
                </w:rPr>
                <w:delText>Macao SAR China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7670BEDE" w14:textId="77777777" w:rsidR="00957831" w:rsidRDefault="00D9225D">
            <w:pPr>
              <w:widowControl w:val="0"/>
              <w:pBdr>
                <w:top w:val="nil"/>
                <w:left w:val="nil"/>
                <w:bottom w:val="nil"/>
                <w:right w:val="nil"/>
                <w:between w:val="nil"/>
              </w:pBdr>
              <w:spacing w:line="240" w:lineRule="auto"/>
              <w:rPr>
                <w:del w:id="1394" w:author="Authors" w:date="2024-04-25T10:59:00Z"/>
                <w:sz w:val="20"/>
                <w:szCs w:val="20"/>
              </w:rPr>
            </w:pPr>
            <w:del w:id="1395" w:author="Authors" w:date="2024-04-25T10:59:00Z">
              <w:r>
                <w:rPr>
                  <w:sz w:val="20"/>
                  <w:szCs w:val="20"/>
                </w:rPr>
                <w:delText>CHN</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E57520B" w14:textId="77777777" w:rsidR="00957831" w:rsidRDefault="00D9225D">
            <w:pPr>
              <w:widowControl w:val="0"/>
              <w:pBdr>
                <w:top w:val="nil"/>
                <w:left w:val="nil"/>
                <w:bottom w:val="nil"/>
                <w:right w:val="nil"/>
                <w:between w:val="nil"/>
              </w:pBdr>
              <w:spacing w:line="240" w:lineRule="auto"/>
              <w:rPr>
                <w:del w:id="1396" w:author="Authors" w:date="2024-04-25T10:59:00Z"/>
                <w:sz w:val="20"/>
                <w:szCs w:val="20"/>
              </w:rPr>
            </w:pPr>
            <w:del w:id="1397" w:author="Authors" w:date="2024-04-25T10:59:00Z">
              <w:r>
                <w:rPr>
                  <w:sz w:val="20"/>
                  <w:szCs w:val="20"/>
                </w:rPr>
                <w:delText>China</w:delText>
              </w:r>
            </w:del>
          </w:p>
        </w:tc>
      </w:tr>
      <w:tr w:rsidR="00957831" w14:paraId="5A9AC958" w14:textId="77777777">
        <w:trPr>
          <w:del w:id="1398"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FB1D969" w14:textId="77777777" w:rsidR="00957831" w:rsidRDefault="00D9225D">
            <w:pPr>
              <w:widowControl w:val="0"/>
              <w:pBdr>
                <w:top w:val="nil"/>
                <w:left w:val="nil"/>
                <w:bottom w:val="nil"/>
                <w:right w:val="nil"/>
                <w:between w:val="nil"/>
              </w:pBdr>
              <w:spacing w:line="240" w:lineRule="auto"/>
              <w:rPr>
                <w:del w:id="1399" w:author="Authors" w:date="2024-04-25T10:59:00Z"/>
                <w:sz w:val="20"/>
                <w:szCs w:val="20"/>
              </w:rPr>
            </w:pPr>
            <w:del w:id="1400" w:author="Authors" w:date="2024-04-25T10:59:00Z">
              <w:r>
                <w:rPr>
                  <w:sz w:val="20"/>
                  <w:szCs w:val="20"/>
                </w:rPr>
                <w:delText>MCO</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74EE7F36" w14:textId="77777777" w:rsidR="00957831" w:rsidRDefault="00D9225D">
            <w:pPr>
              <w:widowControl w:val="0"/>
              <w:pBdr>
                <w:top w:val="nil"/>
                <w:left w:val="nil"/>
                <w:bottom w:val="nil"/>
                <w:right w:val="nil"/>
                <w:between w:val="nil"/>
              </w:pBdr>
              <w:spacing w:line="240" w:lineRule="auto"/>
              <w:rPr>
                <w:del w:id="1401" w:author="Authors" w:date="2024-04-25T10:59:00Z"/>
                <w:sz w:val="20"/>
                <w:szCs w:val="20"/>
              </w:rPr>
            </w:pPr>
            <w:del w:id="1402" w:author="Authors" w:date="2024-04-25T10:59:00Z">
              <w:r>
                <w:rPr>
                  <w:sz w:val="20"/>
                  <w:szCs w:val="20"/>
                </w:rPr>
                <w:delText>Monaco</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7C93344C" w14:textId="77777777" w:rsidR="00957831" w:rsidRDefault="00D9225D">
            <w:pPr>
              <w:widowControl w:val="0"/>
              <w:pBdr>
                <w:top w:val="nil"/>
                <w:left w:val="nil"/>
                <w:bottom w:val="nil"/>
                <w:right w:val="nil"/>
                <w:between w:val="nil"/>
              </w:pBdr>
              <w:spacing w:line="240" w:lineRule="auto"/>
              <w:rPr>
                <w:del w:id="1403" w:author="Authors" w:date="2024-04-25T10:59:00Z"/>
                <w:sz w:val="20"/>
                <w:szCs w:val="20"/>
              </w:rPr>
            </w:pPr>
            <w:del w:id="1404" w:author="Authors" w:date="2024-04-25T10:59:00Z">
              <w:r>
                <w:rPr>
                  <w:sz w:val="20"/>
                  <w:szCs w:val="20"/>
                </w:rPr>
                <w:delText>FRA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364A4737" w14:textId="77777777" w:rsidR="00957831" w:rsidRDefault="00D9225D">
            <w:pPr>
              <w:widowControl w:val="0"/>
              <w:pBdr>
                <w:top w:val="nil"/>
                <w:left w:val="nil"/>
                <w:bottom w:val="nil"/>
                <w:right w:val="nil"/>
                <w:between w:val="nil"/>
              </w:pBdr>
              <w:spacing w:line="240" w:lineRule="auto"/>
              <w:rPr>
                <w:del w:id="1405" w:author="Authors" w:date="2024-04-25T10:59:00Z"/>
                <w:sz w:val="20"/>
                <w:szCs w:val="20"/>
              </w:rPr>
            </w:pPr>
            <w:del w:id="1406" w:author="Authors" w:date="2024-04-25T10:59:00Z">
              <w:r>
                <w:rPr>
                  <w:sz w:val="20"/>
                  <w:szCs w:val="20"/>
                </w:rPr>
                <w:delText>France</w:delText>
              </w:r>
            </w:del>
          </w:p>
        </w:tc>
      </w:tr>
      <w:tr w:rsidR="00957831" w14:paraId="4083B71F" w14:textId="77777777">
        <w:trPr>
          <w:del w:id="1407"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7F2B0FEE" w14:textId="77777777" w:rsidR="00957831" w:rsidRDefault="00D9225D">
            <w:pPr>
              <w:widowControl w:val="0"/>
              <w:pBdr>
                <w:top w:val="nil"/>
                <w:left w:val="nil"/>
                <w:bottom w:val="nil"/>
                <w:right w:val="nil"/>
                <w:between w:val="nil"/>
              </w:pBdr>
              <w:spacing w:line="240" w:lineRule="auto"/>
              <w:rPr>
                <w:del w:id="1408" w:author="Authors" w:date="2024-04-25T10:59:00Z"/>
                <w:sz w:val="20"/>
                <w:szCs w:val="20"/>
              </w:rPr>
            </w:pPr>
            <w:del w:id="1409" w:author="Authors" w:date="2024-04-25T10:59:00Z">
              <w:r>
                <w:rPr>
                  <w:sz w:val="20"/>
                  <w:szCs w:val="20"/>
                </w:rPr>
                <w:delText>NRU</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320F0AEF" w14:textId="77777777" w:rsidR="00957831" w:rsidRDefault="00D9225D">
            <w:pPr>
              <w:widowControl w:val="0"/>
              <w:pBdr>
                <w:top w:val="nil"/>
                <w:left w:val="nil"/>
                <w:bottom w:val="nil"/>
                <w:right w:val="nil"/>
                <w:between w:val="nil"/>
              </w:pBdr>
              <w:spacing w:line="240" w:lineRule="auto"/>
              <w:rPr>
                <w:del w:id="1410" w:author="Authors" w:date="2024-04-25T10:59:00Z"/>
                <w:sz w:val="20"/>
                <w:szCs w:val="20"/>
              </w:rPr>
            </w:pPr>
            <w:del w:id="1411" w:author="Authors" w:date="2024-04-25T10:59:00Z">
              <w:r>
                <w:rPr>
                  <w:sz w:val="20"/>
                  <w:szCs w:val="20"/>
                </w:rPr>
                <w:delText>Nauru</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062334D7" w14:textId="77777777" w:rsidR="00957831" w:rsidRDefault="00D9225D">
            <w:pPr>
              <w:widowControl w:val="0"/>
              <w:pBdr>
                <w:top w:val="nil"/>
                <w:left w:val="nil"/>
                <w:bottom w:val="nil"/>
                <w:right w:val="nil"/>
                <w:between w:val="nil"/>
              </w:pBdr>
              <w:spacing w:line="240" w:lineRule="auto"/>
              <w:rPr>
                <w:del w:id="1412" w:author="Authors" w:date="2024-04-25T10:59:00Z"/>
                <w:sz w:val="20"/>
                <w:szCs w:val="20"/>
              </w:rPr>
            </w:pPr>
            <w:del w:id="1413" w:author="Authors" w:date="2024-04-25T10:59:00Z">
              <w:r>
                <w:rPr>
                  <w:sz w:val="20"/>
                  <w:szCs w:val="20"/>
                </w:rPr>
                <w:delText>MHL</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0FAED08F" w14:textId="77777777" w:rsidR="00957831" w:rsidRDefault="00D9225D">
            <w:pPr>
              <w:widowControl w:val="0"/>
              <w:pBdr>
                <w:top w:val="nil"/>
                <w:left w:val="nil"/>
                <w:bottom w:val="nil"/>
                <w:right w:val="nil"/>
                <w:between w:val="nil"/>
              </w:pBdr>
              <w:spacing w:line="240" w:lineRule="auto"/>
              <w:rPr>
                <w:del w:id="1414" w:author="Authors" w:date="2024-04-25T10:59:00Z"/>
                <w:sz w:val="20"/>
                <w:szCs w:val="20"/>
              </w:rPr>
            </w:pPr>
            <w:del w:id="1415" w:author="Authors" w:date="2024-04-25T10:59:00Z">
              <w:r>
                <w:rPr>
                  <w:sz w:val="20"/>
                  <w:szCs w:val="20"/>
                </w:rPr>
                <w:delText>Marshall Islands</w:delText>
              </w:r>
            </w:del>
          </w:p>
        </w:tc>
      </w:tr>
      <w:tr w:rsidR="00957831" w14:paraId="11051FCF" w14:textId="77777777">
        <w:trPr>
          <w:del w:id="1416"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1814EA72" w14:textId="77777777" w:rsidR="00957831" w:rsidRDefault="00D9225D">
            <w:pPr>
              <w:widowControl w:val="0"/>
              <w:pBdr>
                <w:top w:val="nil"/>
                <w:left w:val="nil"/>
                <w:bottom w:val="nil"/>
                <w:right w:val="nil"/>
                <w:between w:val="nil"/>
              </w:pBdr>
              <w:spacing w:line="240" w:lineRule="auto"/>
              <w:rPr>
                <w:del w:id="1417" w:author="Authors" w:date="2024-04-25T10:59:00Z"/>
                <w:sz w:val="20"/>
                <w:szCs w:val="20"/>
              </w:rPr>
            </w:pPr>
            <w:del w:id="1418" w:author="Authors" w:date="2024-04-25T10:59:00Z">
              <w:r>
                <w:rPr>
                  <w:sz w:val="20"/>
                  <w:szCs w:val="20"/>
                </w:rPr>
                <w:delText>NCL</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7572C425" w14:textId="77777777" w:rsidR="00957831" w:rsidRDefault="00D9225D">
            <w:pPr>
              <w:widowControl w:val="0"/>
              <w:pBdr>
                <w:top w:val="nil"/>
                <w:left w:val="nil"/>
                <w:bottom w:val="nil"/>
                <w:right w:val="nil"/>
                <w:between w:val="nil"/>
              </w:pBdr>
              <w:spacing w:line="240" w:lineRule="auto"/>
              <w:rPr>
                <w:del w:id="1419" w:author="Authors" w:date="2024-04-25T10:59:00Z"/>
                <w:sz w:val="20"/>
                <w:szCs w:val="20"/>
              </w:rPr>
            </w:pPr>
            <w:del w:id="1420" w:author="Authors" w:date="2024-04-25T10:59:00Z">
              <w:r>
                <w:rPr>
                  <w:sz w:val="20"/>
                  <w:szCs w:val="20"/>
                </w:rPr>
                <w:delText>New Caledonia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4EDBAA24" w14:textId="77777777" w:rsidR="00957831" w:rsidRDefault="00D9225D">
            <w:pPr>
              <w:widowControl w:val="0"/>
              <w:pBdr>
                <w:top w:val="nil"/>
                <w:left w:val="nil"/>
                <w:bottom w:val="nil"/>
                <w:right w:val="nil"/>
                <w:between w:val="nil"/>
              </w:pBdr>
              <w:spacing w:line="240" w:lineRule="auto"/>
              <w:rPr>
                <w:del w:id="1421" w:author="Authors" w:date="2024-04-25T10:59:00Z"/>
                <w:sz w:val="20"/>
                <w:szCs w:val="20"/>
              </w:rPr>
            </w:pPr>
            <w:del w:id="1422" w:author="Authors" w:date="2024-04-25T10:59:00Z">
              <w:r>
                <w:rPr>
                  <w:sz w:val="20"/>
                  <w:szCs w:val="20"/>
                </w:rPr>
                <w:delText>VUT</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C1AF3BA" w14:textId="77777777" w:rsidR="00957831" w:rsidRDefault="00D9225D">
            <w:pPr>
              <w:widowControl w:val="0"/>
              <w:pBdr>
                <w:top w:val="nil"/>
                <w:left w:val="nil"/>
                <w:bottom w:val="nil"/>
                <w:right w:val="nil"/>
                <w:between w:val="nil"/>
              </w:pBdr>
              <w:spacing w:line="240" w:lineRule="auto"/>
              <w:rPr>
                <w:del w:id="1423" w:author="Authors" w:date="2024-04-25T10:59:00Z"/>
                <w:sz w:val="20"/>
                <w:szCs w:val="20"/>
              </w:rPr>
            </w:pPr>
            <w:del w:id="1424" w:author="Authors" w:date="2024-04-25T10:59:00Z">
              <w:r>
                <w:rPr>
                  <w:sz w:val="20"/>
                  <w:szCs w:val="20"/>
                </w:rPr>
                <w:delText>Vanuatu</w:delText>
              </w:r>
            </w:del>
          </w:p>
        </w:tc>
      </w:tr>
      <w:tr w:rsidR="00957831" w14:paraId="3B07F403" w14:textId="77777777">
        <w:trPr>
          <w:del w:id="1425"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0CA1F7A2" w14:textId="77777777" w:rsidR="00957831" w:rsidRDefault="00D9225D">
            <w:pPr>
              <w:widowControl w:val="0"/>
              <w:pBdr>
                <w:top w:val="nil"/>
                <w:left w:val="nil"/>
                <w:bottom w:val="nil"/>
                <w:right w:val="nil"/>
                <w:between w:val="nil"/>
              </w:pBdr>
              <w:spacing w:line="240" w:lineRule="auto"/>
              <w:rPr>
                <w:del w:id="1426" w:author="Authors" w:date="2024-04-25T10:59:00Z"/>
                <w:sz w:val="20"/>
                <w:szCs w:val="20"/>
              </w:rPr>
            </w:pPr>
            <w:del w:id="1427" w:author="Authors" w:date="2024-04-25T10:59:00Z">
              <w:r>
                <w:rPr>
                  <w:sz w:val="20"/>
                  <w:szCs w:val="20"/>
                </w:rPr>
                <w:delText>PRK</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3CA5B481" w14:textId="77777777" w:rsidR="00957831" w:rsidRDefault="00D9225D">
            <w:pPr>
              <w:widowControl w:val="0"/>
              <w:pBdr>
                <w:top w:val="nil"/>
                <w:left w:val="nil"/>
                <w:bottom w:val="nil"/>
                <w:right w:val="nil"/>
                <w:between w:val="nil"/>
              </w:pBdr>
              <w:spacing w:line="240" w:lineRule="auto"/>
              <w:rPr>
                <w:del w:id="1428" w:author="Authors" w:date="2024-04-25T10:59:00Z"/>
                <w:sz w:val="20"/>
                <w:szCs w:val="20"/>
              </w:rPr>
            </w:pPr>
            <w:del w:id="1429" w:author="Authors" w:date="2024-04-25T10:59:00Z">
              <w:r>
                <w:rPr>
                  <w:sz w:val="20"/>
                  <w:szCs w:val="20"/>
                </w:rPr>
                <w:delText>North Korea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C0A8A9C" w14:textId="77777777" w:rsidR="00957831" w:rsidRDefault="00D9225D">
            <w:pPr>
              <w:widowControl w:val="0"/>
              <w:pBdr>
                <w:top w:val="nil"/>
                <w:left w:val="nil"/>
                <w:bottom w:val="nil"/>
                <w:right w:val="nil"/>
                <w:between w:val="nil"/>
              </w:pBdr>
              <w:spacing w:line="240" w:lineRule="auto"/>
              <w:rPr>
                <w:del w:id="1430" w:author="Authors" w:date="2024-04-25T10:59:00Z"/>
                <w:sz w:val="20"/>
                <w:szCs w:val="20"/>
              </w:rPr>
            </w:pPr>
            <w:del w:id="1431" w:author="Authors" w:date="2024-04-25T10:59:00Z">
              <w:r>
                <w:rPr>
                  <w:sz w:val="20"/>
                  <w:szCs w:val="20"/>
                </w:rPr>
                <w:delText>KOR</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7B746307" w14:textId="77777777" w:rsidR="00957831" w:rsidRDefault="00D9225D">
            <w:pPr>
              <w:widowControl w:val="0"/>
              <w:pBdr>
                <w:top w:val="nil"/>
                <w:left w:val="nil"/>
                <w:bottom w:val="nil"/>
                <w:right w:val="nil"/>
                <w:between w:val="nil"/>
              </w:pBdr>
              <w:spacing w:line="240" w:lineRule="auto"/>
              <w:rPr>
                <w:del w:id="1432" w:author="Authors" w:date="2024-04-25T10:59:00Z"/>
                <w:sz w:val="20"/>
                <w:szCs w:val="20"/>
              </w:rPr>
            </w:pPr>
            <w:del w:id="1433" w:author="Authors" w:date="2024-04-25T10:59:00Z">
              <w:r>
                <w:rPr>
                  <w:sz w:val="20"/>
                  <w:szCs w:val="20"/>
                </w:rPr>
                <w:delText>South Korea</w:delText>
              </w:r>
            </w:del>
          </w:p>
        </w:tc>
      </w:tr>
      <w:tr w:rsidR="00957831" w14:paraId="1417A5D9" w14:textId="77777777">
        <w:trPr>
          <w:del w:id="1434"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3B28E34B" w14:textId="77777777" w:rsidR="00957831" w:rsidRDefault="00D9225D">
            <w:pPr>
              <w:widowControl w:val="0"/>
              <w:pBdr>
                <w:top w:val="nil"/>
                <w:left w:val="nil"/>
                <w:bottom w:val="nil"/>
                <w:right w:val="nil"/>
                <w:between w:val="nil"/>
              </w:pBdr>
              <w:spacing w:line="240" w:lineRule="auto"/>
              <w:rPr>
                <w:del w:id="1435" w:author="Authors" w:date="2024-04-25T10:59:00Z"/>
                <w:sz w:val="20"/>
                <w:szCs w:val="20"/>
              </w:rPr>
            </w:pPr>
            <w:del w:id="1436" w:author="Authors" w:date="2024-04-25T10:59:00Z">
              <w:r>
                <w:rPr>
                  <w:sz w:val="20"/>
                  <w:szCs w:val="20"/>
                </w:rPr>
                <w:delText>MNP</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2AA483AC" w14:textId="77777777" w:rsidR="00957831" w:rsidRDefault="00D9225D">
            <w:pPr>
              <w:widowControl w:val="0"/>
              <w:pBdr>
                <w:top w:val="nil"/>
                <w:left w:val="nil"/>
                <w:bottom w:val="nil"/>
                <w:right w:val="nil"/>
                <w:between w:val="nil"/>
              </w:pBdr>
              <w:spacing w:line="240" w:lineRule="auto"/>
              <w:rPr>
                <w:del w:id="1437" w:author="Authors" w:date="2024-04-25T10:59:00Z"/>
                <w:sz w:val="20"/>
                <w:szCs w:val="20"/>
              </w:rPr>
            </w:pPr>
            <w:del w:id="1438" w:author="Authors" w:date="2024-04-25T10:59:00Z">
              <w:r>
                <w:rPr>
                  <w:sz w:val="20"/>
                  <w:szCs w:val="20"/>
                </w:rPr>
                <w:delText>Northern Mariana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045C25A5" w14:textId="77777777" w:rsidR="00957831" w:rsidRDefault="00D9225D">
            <w:pPr>
              <w:widowControl w:val="0"/>
              <w:pBdr>
                <w:top w:val="nil"/>
                <w:left w:val="nil"/>
                <w:bottom w:val="nil"/>
                <w:right w:val="nil"/>
                <w:between w:val="nil"/>
              </w:pBdr>
              <w:spacing w:line="240" w:lineRule="auto"/>
              <w:rPr>
                <w:del w:id="1439" w:author="Authors" w:date="2024-04-25T10:59:00Z"/>
                <w:sz w:val="20"/>
                <w:szCs w:val="20"/>
              </w:rPr>
            </w:pPr>
            <w:del w:id="1440" w:author="Authors" w:date="2024-04-25T10:59:00Z">
              <w:r>
                <w:rPr>
                  <w:sz w:val="20"/>
                  <w:szCs w:val="20"/>
                </w:rPr>
                <w:delText>FSM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E1CDB58" w14:textId="77777777" w:rsidR="00957831" w:rsidRDefault="00D9225D">
            <w:pPr>
              <w:widowControl w:val="0"/>
              <w:pBdr>
                <w:top w:val="nil"/>
                <w:left w:val="nil"/>
                <w:bottom w:val="nil"/>
                <w:right w:val="nil"/>
                <w:between w:val="nil"/>
              </w:pBdr>
              <w:spacing w:line="240" w:lineRule="auto"/>
              <w:rPr>
                <w:del w:id="1441" w:author="Authors" w:date="2024-04-25T10:59:00Z"/>
                <w:sz w:val="20"/>
                <w:szCs w:val="20"/>
              </w:rPr>
            </w:pPr>
            <w:del w:id="1442" w:author="Authors" w:date="2024-04-25T10:59:00Z">
              <w:r>
                <w:rPr>
                  <w:sz w:val="20"/>
                  <w:szCs w:val="20"/>
                </w:rPr>
                <w:delText>Micronesia (Federated States of)</w:delText>
              </w:r>
            </w:del>
          </w:p>
        </w:tc>
      </w:tr>
      <w:tr w:rsidR="00957831" w14:paraId="6C9FEA5C" w14:textId="77777777">
        <w:trPr>
          <w:del w:id="1443"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6A42385E" w14:textId="77777777" w:rsidR="00957831" w:rsidRDefault="00D9225D">
            <w:pPr>
              <w:widowControl w:val="0"/>
              <w:pBdr>
                <w:top w:val="nil"/>
                <w:left w:val="nil"/>
                <w:bottom w:val="nil"/>
                <w:right w:val="nil"/>
                <w:between w:val="nil"/>
              </w:pBdr>
              <w:spacing w:line="240" w:lineRule="auto"/>
              <w:rPr>
                <w:del w:id="1444" w:author="Authors" w:date="2024-04-25T10:59:00Z"/>
                <w:sz w:val="20"/>
                <w:szCs w:val="20"/>
              </w:rPr>
            </w:pPr>
            <w:del w:id="1445" w:author="Authors" w:date="2024-04-25T10:59:00Z">
              <w:r>
                <w:rPr>
                  <w:sz w:val="20"/>
                  <w:szCs w:val="20"/>
                </w:rPr>
                <w:delText>PLW</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09795361" w14:textId="77777777" w:rsidR="00957831" w:rsidRDefault="00D9225D">
            <w:pPr>
              <w:widowControl w:val="0"/>
              <w:pBdr>
                <w:top w:val="nil"/>
                <w:left w:val="nil"/>
                <w:bottom w:val="nil"/>
                <w:right w:val="nil"/>
                <w:between w:val="nil"/>
              </w:pBdr>
              <w:spacing w:line="240" w:lineRule="auto"/>
              <w:rPr>
                <w:del w:id="1446" w:author="Authors" w:date="2024-04-25T10:59:00Z"/>
                <w:sz w:val="20"/>
                <w:szCs w:val="20"/>
              </w:rPr>
            </w:pPr>
            <w:del w:id="1447" w:author="Authors" w:date="2024-04-25T10:59:00Z">
              <w:r>
                <w:rPr>
                  <w:sz w:val="20"/>
                  <w:szCs w:val="20"/>
                </w:rPr>
                <w:delText>Palau</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0E8072EE" w14:textId="77777777" w:rsidR="00957831" w:rsidRDefault="00D9225D">
            <w:pPr>
              <w:widowControl w:val="0"/>
              <w:pBdr>
                <w:top w:val="nil"/>
                <w:left w:val="nil"/>
                <w:bottom w:val="nil"/>
                <w:right w:val="nil"/>
                <w:between w:val="nil"/>
              </w:pBdr>
              <w:spacing w:line="240" w:lineRule="auto"/>
              <w:rPr>
                <w:del w:id="1448" w:author="Authors" w:date="2024-04-25T10:59:00Z"/>
                <w:sz w:val="20"/>
                <w:szCs w:val="20"/>
              </w:rPr>
            </w:pPr>
            <w:del w:id="1449" w:author="Authors" w:date="2024-04-25T10:59:00Z">
              <w:r>
                <w:rPr>
                  <w:sz w:val="20"/>
                  <w:szCs w:val="20"/>
                </w:rPr>
                <w:delText>FSM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70C5BAE6" w14:textId="77777777" w:rsidR="00957831" w:rsidRDefault="00D9225D">
            <w:pPr>
              <w:widowControl w:val="0"/>
              <w:pBdr>
                <w:top w:val="nil"/>
                <w:left w:val="nil"/>
                <w:bottom w:val="nil"/>
                <w:right w:val="nil"/>
                <w:between w:val="nil"/>
              </w:pBdr>
              <w:spacing w:line="240" w:lineRule="auto"/>
              <w:rPr>
                <w:del w:id="1450" w:author="Authors" w:date="2024-04-25T10:59:00Z"/>
                <w:sz w:val="20"/>
                <w:szCs w:val="20"/>
              </w:rPr>
            </w:pPr>
            <w:del w:id="1451" w:author="Authors" w:date="2024-04-25T10:59:00Z">
              <w:r>
                <w:rPr>
                  <w:sz w:val="20"/>
                  <w:szCs w:val="20"/>
                </w:rPr>
                <w:delText>Micronesia (Federated States of)</w:delText>
              </w:r>
            </w:del>
          </w:p>
        </w:tc>
      </w:tr>
      <w:tr w:rsidR="00957831" w14:paraId="5C784402" w14:textId="77777777">
        <w:trPr>
          <w:del w:id="1452"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DEEBF56" w14:textId="77777777" w:rsidR="00957831" w:rsidRDefault="00D9225D">
            <w:pPr>
              <w:widowControl w:val="0"/>
              <w:pBdr>
                <w:top w:val="nil"/>
                <w:left w:val="nil"/>
                <w:bottom w:val="nil"/>
                <w:right w:val="nil"/>
                <w:between w:val="nil"/>
              </w:pBdr>
              <w:spacing w:line="240" w:lineRule="auto"/>
              <w:rPr>
                <w:del w:id="1453" w:author="Authors" w:date="2024-04-25T10:59:00Z"/>
                <w:sz w:val="20"/>
                <w:szCs w:val="20"/>
              </w:rPr>
            </w:pPr>
            <w:del w:id="1454" w:author="Authors" w:date="2024-04-25T10:59:00Z">
              <w:r>
                <w:rPr>
                  <w:sz w:val="20"/>
                  <w:szCs w:val="20"/>
                </w:rPr>
                <w:delText>PRI</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5B2F2014" w14:textId="77777777" w:rsidR="00957831" w:rsidRDefault="00D9225D">
            <w:pPr>
              <w:widowControl w:val="0"/>
              <w:pBdr>
                <w:top w:val="nil"/>
                <w:left w:val="nil"/>
                <w:bottom w:val="nil"/>
                <w:right w:val="nil"/>
                <w:between w:val="nil"/>
              </w:pBdr>
              <w:spacing w:line="240" w:lineRule="auto"/>
              <w:rPr>
                <w:del w:id="1455" w:author="Authors" w:date="2024-04-25T10:59:00Z"/>
                <w:sz w:val="20"/>
                <w:szCs w:val="20"/>
              </w:rPr>
            </w:pPr>
            <w:del w:id="1456" w:author="Authors" w:date="2024-04-25T10:59:00Z">
              <w:r>
                <w:rPr>
                  <w:sz w:val="20"/>
                  <w:szCs w:val="20"/>
                </w:rPr>
                <w:delText>Puerto Rico</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9EE974D" w14:textId="77777777" w:rsidR="00957831" w:rsidRDefault="00D9225D">
            <w:pPr>
              <w:widowControl w:val="0"/>
              <w:pBdr>
                <w:top w:val="nil"/>
                <w:left w:val="nil"/>
                <w:bottom w:val="nil"/>
                <w:right w:val="nil"/>
                <w:between w:val="nil"/>
              </w:pBdr>
              <w:spacing w:line="240" w:lineRule="auto"/>
              <w:rPr>
                <w:del w:id="1457" w:author="Authors" w:date="2024-04-25T10:59:00Z"/>
                <w:sz w:val="20"/>
                <w:szCs w:val="20"/>
              </w:rPr>
            </w:pPr>
            <w:del w:id="1458" w:author="Authors" w:date="2024-04-25T10:59:00Z">
              <w:r>
                <w:rPr>
                  <w:sz w:val="20"/>
                  <w:szCs w:val="20"/>
                </w:rPr>
                <w:delText>CUB</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112F3E5E" w14:textId="77777777" w:rsidR="00957831" w:rsidRDefault="00D9225D">
            <w:pPr>
              <w:widowControl w:val="0"/>
              <w:pBdr>
                <w:top w:val="nil"/>
                <w:left w:val="nil"/>
                <w:bottom w:val="nil"/>
                <w:right w:val="nil"/>
                <w:between w:val="nil"/>
              </w:pBdr>
              <w:spacing w:line="240" w:lineRule="auto"/>
              <w:rPr>
                <w:del w:id="1459" w:author="Authors" w:date="2024-04-25T10:59:00Z"/>
                <w:sz w:val="20"/>
                <w:szCs w:val="20"/>
              </w:rPr>
            </w:pPr>
            <w:del w:id="1460" w:author="Authors" w:date="2024-04-25T10:59:00Z">
              <w:r>
                <w:rPr>
                  <w:sz w:val="20"/>
                  <w:szCs w:val="20"/>
                </w:rPr>
                <w:delText>Cuba</w:delText>
              </w:r>
            </w:del>
          </w:p>
        </w:tc>
      </w:tr>
      <w:tr w:rsidR="00957831" w14:paraId="3C0CA9A2" w14:textId="77777777">
        <w:trPr>
          <w:del w:id="1461"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0CD5F2D9" w14:textId="77777777" w:rsidR="00957831" w:rsidRDefault="00D9225D">
            <w:pPr>
              <w:widowControl w:val="0"/>
              <w:pBdr>
                <w:top w:val="nil"/>
                <w:left w:val="nil"/>
                <w:bottom w:val="nil"/>
                <w:right w:val="nil"/>
                <w:between w:val="nil"/>
              </w:pBdr>
              <w:spacing w:line="240" w:lineRule="auto"/>
              <w:rPr>
                <w:del w:id="1462" w:author="Authors" w:date="2024-04-25T10:59:00Z"/>
                <w:sz w:val="20"/>
                <w:szCs w:val="20"/>
              </w:rPr>
            </w:pPr>
            <w:del w:id="1463" w:author="Authors" w:date="2024-04-25T10:59:00Z">
              <w:r>
                <w:rPr>
                  <w:sz w:val="20"/>
                  <w:szCs w:val="20"/>
                </w:rPr>
                <w:delText>MAF</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06D21473" w14:textId="77777777" w:rsidR="00957831" w:rsidRDefault="00D9225D">
            <w:pPr>
              <w:widowControl w:val="0"/>
              <w:pBdr>
                <w:top w:val="nil"/>
                <w:left w:val="nil"/>
                <w:bottom w:val="nil"/>
                <w:right w:val="nil"/>
                <w:between w:val="nil"/>
              </w:pBdr>
              <w:spacing w:line="240" w:lineRule="auto"/>
              <w:rPr>
                <w:del w:id="1464" w:author="Authors" w:date="2024-04-25T10:59:00Z"/>
                <w:sz w:val="20"/>
                <w:szCs w:val="20"/>
              </w:rPr>
            </w:pPr>
            <w:del w:id="1465" w:author="Authors" w:date="2024-04-25T10:59:00Z">
              <w:r>
                <w:rPr>
                  <w:sz w:val="20"/>
                  <w:szCs w:val="20"/>
                </w:rPr>
                <w:delText>Saint Martin (French part)</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44673A4C" w14:textId="77777777" w:rsidR="00957831" w:rsidRDefault="00D9225D">
            <w:pPr>
              <w:widowControl w:val="0"/>
              <w:pBdr>
                <w:top w:val="nil"/>
                <w:left w:val="nil"/>
                <w:bottom w:val="nil"/>
                <w:right w:val="nil"/>
                <w:between w:val="nil"/>
              </w:pBdr>
              <w:spacing w:line="240" w:lineRule="auto"/>
              <w:rPr>
                <w:del w:id="1466" w:author="Authors" w:date="2024-04-25T10:59:00Z"/>
                <w:sz w:val="20"/>
                <w:szCs w:val="20"/>
              </w:rPr>
            </w:pPr>
            <w:del w:id="1467" w:author="Authors" w:date="2024-04-25T10:59:00Z">
              <w:r>
                <w:rPr>
                  <w:sz w:val="20"/>
                  <w:szCs w:val="20"/>
                </w:rPr>
                <w:delText>LCA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47344A21" w14:textId="77777777" w:rsidR="00957831" w:rsidRDefault="00D9225D">
            <w:pPr>
              <w:widowControl w:val="0"/>
              <w:pBdr>
                <w:top w:val="nil"/>
                <w:left w:val="nil"/>
                <w:bottom w:val="nil"/>
                <w:right w:val="nil"/>
                <w:between w:val="nil"/>
              </w:pBdr>
              <w:spacing w:line="240" w:lineRule="auto"/>
              <w:rPr>
                <w:del w:id="1468" w:author="Authors" w:date="2024-04-25T10:59:00Z"/>
                <w:sz w:val="20"/>
                <w:szCs w:val="20"/>
              </w:rPr>
            </w:pPr>
            <w:del w:id="1469" w:author="Authors" w:date="2024-04-25T10:59:00Z">
              <w:r>
                <w:rPr>
                  <w:sz w:val="20"/>
                  <w:szCs w:val="20"/>
                </w:rPr>
                <w:delText>St. Lucia</w:delText>
              </w:r>
            </w:del>
          </w:p>
        </w:tc>
      </w:tr>
      <w:tr w:rsidR="00957831" w14:paraId="6879EF82" w14:textId="77777777">
        <w:trPr>
          <w:del w:id="1470"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CD476EE" w14:textId="77777777" w:rsidR="00957831" w:rsidRDefault="00D9225D">
            <w:pPr>
              <w:widowControl w:val="0"/>
              <w:pBdr>
                <w:top w:val="nil"/>
                <w:left w:val="nil"/>
                <w:bottom w:val="nil"/>
                <w:right w:val="nil"/>
                <w:between w:val="nil"/>
              </w:pBdr>
              <w:spacing w:line="240" w:lineRule="auto"/>
              <w:rPr>
                <w:del w:id="1471" w:author="Authors" w:date="2024-04-25T10:59:00Z"/>
                <w:sz w:val="20"/>
                <w:szCs w:val="20"/>
              </w:rPr>
            </w:pPr>
            <w:del w:id="1472" w:author="Authors" w:date="2024-04-25T10:59:00Z">
              <w:r>
                <w:rPr>
                  <w:sz w:val="20"/>
                  <w:szCs w:val="20"/>
                </w:rPr>
                <w:delText>SMR</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0DE36274" w14:textId="77777777" w:rsidR="00957831" w:rsidRDefault="00D9225D">
            <w:pPr>
              <w:widowControl w:val="0"/>
              <w:pBdr>
                <w:top w:val="nil"/>
                <w:left w:val="nil"/>
                <w:bottom w:val="nil"/>
                <w:right w:val="nil"/>
                <w:between w:val="nil"/>
              </w:pBdr>
              <w:spacing w:line="240" w:lineRule="auto"/>
              <w:rPr>
                <w:del w:id="1473" w:author="Authors" w:date="2024-04-25T10:59:00Z"/>
                <w:sz w:val="20"/>
                <w:szCs w:val="20"/>
              </w:rPr>
            </w:pPr>
            <w:del w:id="1474" w:author="Authors" w:date="2024-04-25T10:59:00Z">
              <w:r>
                <w:rPr>
                  <w:sz w:val="20"/>
                  <w:szCs w:val="20"/>
                </w:rPr>
                <w:delText>San Marino</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6744B562" w14:textId="77777777" w:rsidR="00957831" w:rsidRDefault="00D9225D">
            <w:pPr>
              <w:widowControl w:val="0"/>
              <w:pBdr>
                <w:top w:val="nil"/>
                <w:left w:val="nil"/>
                <w:bottom w:val="nil"/>
                <w:right w:val="nil"/>
                <w:between w:val="nil"/>
              </w:pBdr>
              <w:spacing w:line="240" w:lineRule="auto"/>
              <w:rPr>
                <w:del w:id="1475" w:author="Authors" w:date="2024-04-25T10:59:00Z"/>
                <w:sz w:val="20"/>
                <w:szCs w:val="20"/>
              </w:rPr>
            </w:pPr>
            <w:del w:id="1476" w:author="Authors" w:date="2024-04-25T10:59:00Z">
              <w:r>
                <w:rPr>
                  <w:sz w:val="20"/>
                  <w:szCs w:val="20"/>
                </w:rPr>
                <w:delText>ITA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1EF681D" w14:textId="77777777" w:rsidR="00957831" w:rsidRDefault="00D9225D">
            <w:pPr>
              <w:widowControl w:val="0"/>
              <w:pBdr>
                <w:top w:val="nil"/>
                <w:left w:val="nil"/>
                <w:bottom w:val="nil"/>
                <w:right w:val="nil"/>
                <w:between w:val="nil"/>
              </w:pBdr>
              <w:spacing w:line="240" w:lineRule="auto"/>
              <w:rPr>
                <w:del w:id="1477" w:author="Authors" w:date="2024-04-25T10:59:00Z"/>
                <w:sz w:val="20"/>
                <w:szCs w:val="20"/>
              </w:rPr>
            </w:pPr>
            <w:del w:id="1478" w:author="Authors" w:date="2024-04-25T10:59:00Z">
              <w:r>
                <w:rPr>
                  <w:sz w:val="20"/>
                  <w:szCs w:val="20"/>
                </w:rPr>
                <w:delText>Italy</w:delText>
              </w:r>
            </w:del>
          </w:p>
        </w:tc>
      </w:tr>
      <w:tr w:rsidR="00957831" w14:paraId="357B5A72" w14:textId="77777777">
        <w:trPr>
          <w:del w:id="1479"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28E6394D" w14:textId="77777777" w:rsidR="00957831" w:rsidRDefault="00D9225D">
            <w:pPr>
              <w:widowControl w:val="0"/>
              <w:pBdr>
                <w:top w:val="nil"/>
                <w:left w:val="nil"/>
                <w:bottom w:val="nil"/>
                <w:right w:val="nil"/>
                <w:between w:val="nil"/>
              </w:pBdr>
              <w:spacing w:line="240" w:lineRule="auto"/>
              <w:rPr>
                <w:del w:id="1480" w:author="Authors" w:date="2024-04-25T10:59:00Z"/>
                <w:sz w:val="20"/>
                <w:szCs w:val="20"/>
              </w:rPr>
            </w:pPr>
            <w:del w:id="1481" w:author="Authors" w:date="2024-04-25T10:59:00Z">
              <w:r>
                <w:rPr>
                  <w:sz w:val="20"/>
                  <w:szCs w:val="20"/>
                </w:rPr>
                <w:delText>SXM</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2331081B" w14:textId="77777777" w:rsidR="00957831" w:rsidRDefault="00D9225D">
            <w:pPr>
              <w:widowControl w:val="0"/>
              <w:pBdr>
                <w:top w:val="nil"/>
                <w:left w:val="nil"/>
                <w:bottom w:val="nil"/>
                <w:right w:val="nil"/>
                <w:between w:val="nil"/>
              </w:pBdr>
              <w:spacing w:line="240" w:lineRule="auto"/>
              <w:rPr>
                <w:del w:id="1482" w:author="Authors" w:date="2024-04-25T10:59:00Z"/>
                <w:sz w:val="20"/>
                <w:szCs w:val="20"/>
              </w:rPr>
            </w:pPr>
            <w:del w:id="1483" w:author="Authors" w:date="2024-04-25T10:59:00Z">
              <w:r>
                <w:rPr>
                  <w:sz w:val="20"/>
                  <w:szCs w:val="20"/>
                </w:rPr>
                <w:delText>Sint Maarten</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2B10B213" w14:textId="77777777" w:rsidR="00957831" w:rsidRDefault="00D9225D">
            <w:pPr>
              <w:widowControl w:val="0"/>
              <w:pBdr>
                <w:top w:val="nil"/>
                <w:left w:val="nil"/>
                <w:bottom w:val="nil"/>
                <w:right w:val="nil"/>
                <w:between w:val="nil"/>
              </w:pBdr>
              <w:spacing w:line="240" w:lineRule="auto"/>
              <w:rPr>
                <w:del w:id="1484" w:author="Authors" w:date="2024-04-25T10:59:00Z"/>
                <w:sz w:val="20"/>
                <w:szCs w:val="20"/>
              </w:rPr>
            </w:pPr>
            <w:del w:id="1485" w:author="Authors" w:date="2024-04-25T10:59:00Z">
              <w:r>
                <w:rPr>
                  <w:sz w:val="20"/>
                  <w:szCs w:val="20"/>
                </w:rPr>
                <w:delText>LCA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3A8C5A92" w14:textId="77777777" w:rsidR="00957831" w:rsidRDefault="00D9225D">
            <w:pPr>
              <w:widowControl w:val="0"/>
              <w:pBdr>
                <w:top w:val="nil"/>
                <w:left w:val="nil"/>
                <w:bottom w:val="nil"/>
                <w:right w:val="nil"/>
                <w:between w:val="nil"/>
              </w:pBdr>
              <w:spacing w:line="240" w:lineRule="auto"/>
              <w:rPr>
                <w:del w:id="1486" w:author="Authors" w:date="2024-04-25T10:59:00Z"/>
                <w:sz w:val="20"/>
                <w:szCs w:val="20"/>
              </w:rPr>
            </w:pPr>
            <w:del w:id="1487" w:author="Authors" w:date="2024-04-25T10:59:00Z">
              <w:r>
                <w:rPr>
                  <w:sz w:val="20"/>
                  <w:szCs w:val="20"/>
                </w:rPr>
                <w:delText>St. Lucia</w:delText>
              </w:r>
            </w:del>
          </w:p>
        </w:tc>
      </w:tr>
      <w:tr w:rsidR="00957831" w14:paraId="143EB266" w14:textId="77777777">
        <w:trPr>
          <w:del w:id="1488"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5849A539" w14:textId="77777777" w:rsidR="00957831" w:rsidRDefault="00D9225D">
            <w:pPr>
              <w:widowControl w:val="0"/>
              <w:pBdr>
                <w:top w:val="nil"/>
                <w:left w:val="nil"/>
                <w:bottom w:val="nil"/>
                <w:right w:val="nil"/>
                <w:between w:val="nil"/>
              </w:pBdr>
              <w:spacing w:line="240" w:lineRule="auto"/>
              <w:rPr>
                <w:del w:id="1489" w:author="Authors" w:date="2024-04-25T10:59:00Z"/>
                <w:sz w:val="20"/>
                <w:szCs w:val="20"/>
              </w:rPr>
            </w:pPr>
            <w:del w:id="1490" w:author="Authors" w:date="2024-04-25T10:59:00Z">
              <w:r>
                <w:rPr>
                  <w:sz w:val="20"/>
                  <w:szCs w:val="20"/>
                </w:rPr>
                <w:delText>SOM</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C54656F" w14:textId="77777777" w:rsidR="00957831" w:rsidRDefault="00D9225D">
            <w:pPr>
              <w:widowControl w:val="0"/>
              <w:pBdr>
                <w:top w:val="nil"/>
                <w:left w:val="nil"/>
                <w:bottom w:val="nil"/>
                <w:right w:val="nil"/>
                <w:between w:val="nil"/>
              </w:pBdr>
              <w:spacing w:line="240" w:lineRule="auto"/>
              <w:rPr>
                <w:del w:id="1491" w:author="Authors" w:date="2024-04-25T10:59:00Z"/>
                <w:sz w:val="20"/>
                <w:szCs w:val="20"/>
              </w:rPr>
            </w:pPr>
            <w:del w:id="1492" w:author="Authors" w:date="2024-04-25T10:59:00Z">
              <w:r>
                <w:rPr>
                  <w:sz w:val="20"/>
                  <w:szCs w:val="20"/>
                </w:rPr>
                <w:delText>Somalia</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6CC4121D" w14:textId="77777777" w:rsidR="00957831" w:rsidRDefault="00D9225D">
            <w:pPr>
              <w:widowControl w:val="0"/>
              <w:pBdr>
                <w:top w:val="nil"/>
                <w:left w:val="nil"/>
                <w:bottom w:val="nil"/>
                <w:right w:val="nil"/>
                <w:between w:val="nil"/>
              </w:pBdr>
              <w:spacing w:line="240" w:lineRule="auto"/>
              <w:rPr>
                <w:del w:id="1493" w:author="Authors" w:date="2024-04-25T10:59:00Z"/>
                <w:sz w:val="20"/>
                <w:szCs w:val="20"/>
              </w:rPr>
            </w:pPr>
            <w:del w:id="1494" w:author="Authors" w:date="2024-04-25T10:59:00Z">
              <w:r>
                <w:rPr>
                  <w:sz w:val="20"/>
                  <w:szCs w:val="20"/>
                </w:rPr>
                <w:delText>ETH</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38F7C49E" w14:textId="77777777" w:rsidR="00957831" w:rsidRDefault="00D9225D">
            <w:pPr>
              <w:widowControl w:val="0"/>
              <w:pBdr>
                <w:top w:val="nil"/>
                <w:left w:val="nil"/>
                <w:bottom w:val="nil"/>
                <w:right w:val="nil"/>
                <w:between w:val="nil"/>
              </w:pBdr>
              <w:spacing w:line="240" w:lineRule="auto"/>
              <w:rPr>
                <w:del w:id="1495" w:author="Authors" w:date="2024-04-25T10:59:00Z"/>
                <w:sz w:val="20"/>
                <w:szCs w:val="20"/>
              </w:rPr>
            </w:pPr>
            <w:del w:id="1496" w:author="Authors" w:date="2024-04-25T10:59:00Z">
              <w:r>
                <w:rPr>
                  <w:sz w:val="20"/>
                  <w:szCs w:val="20"/>
                </w:rPr>
                <w:delText>Ethiopia</w:delText>
              </w:r>
            </w:del>
          </w:p>
        </w:tc>
      </w:tr>
      <w:tr w:rsidR="00957831" w14:paraId="0E434185" w14:textId="77777777">
        <w:trPr>
          <w:del w:id="1497"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44EB418" w14:textId="77777777" w:rsidR="00957831" w:rsidRDefault="00D9225D">
            <w:pPr>
              <w:widowControl w:val="0"/>
              <w:pBdr>
                <w:top w:val="nil"/>
                <w:left w:val="nil"/>
                <w:bottom w:val="nil"/>
                <w:right w:val="nil"/>
                <w:between w:val="nil"/>
              </w:pBdr>
              <w:spacing w:line="240" w:lineRule="auto"/>
              <w:rPr>
                <w:del w:id="1498" w:author="Authors" w:date="2024-04-25T10:59:00Z"/>
                <w:sz w:val="20"/>
                <w:szCs w:val="20"/>
              </w:rPr>
            </w:pPr>
            <w:del w:id="1499" w:author="Authors" w:date="2024-04-25T10:59:00Z">
              <w:r>
                <w:rPr>
                  <w:sz w:val="20"/>
                  <w:szCs w:val="20"/>
                </w:rPr>
                <w:delText>KNA</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A5FC9AC" w14:textId="77777777" w:rsidR="00957831" w:rsidRDefault="00D9225D">
            <w:pPr>
              <w:widowControl w:val="0"/>
              <w:pBdr>
                <w:top w:val="nil"/>
                <w:left w:val="nil"/>
                <w:bottom w:val="nil"/>
                <w:right w:val="nil"/>
                <w:between w:val="nil"/>
              </w:pBdr>
              <w:spacing w:line="240" w:lineRule="auto"/>
              <w:rPr>
                <w:del w:id="1500" w:author="Authors" w:date="2024-04-25T10:59:00Z"/>
                <w:sz w:val="20"/>
                <w:szCs w:val="20"/>
              </w:rPr>
            </w:pPr>
            <w:del w:id="1501" w:author="Authors" w:date="2024-04-25T10:59:00Z">
              <w:r>
                <w:rPr>
                  <w:sz w:val="20"/>
                  <w:szCs w:val="20"/>
                </w:rPr>
                <w:delText>St. Kitts &amp; Nevis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67C893DD" w14:textId="77777777" w:rsidR="00957831" w:rsidRDefault="00D9225D">
            <w:pPr>
              <w:widowControl w:val="0"/>
              <w:pBdr>
                <w:top w:val="nil"/>
                <w:left w:val="nil"/>
                <w:bottom w:val="nil"/>
                <w:right w:val="nil"/>
                <w:between w:val="nil"/>
              </w:pBdr>
              <w:spacing w:line="240" w:lineRule="auto"/>
              <w:rPr>
                <w:del w:id="1502" w:author="Authors" w:date="2024-04-25T10:59:00Z"/>
                <w:sz w:val="20"/>
                <w:szCs w:val="20"/>
              </w:rPr>
            </w:pPr>
            <w:del w:id="1503" w:author="Authors" w:date="2024-04-25T10:59:00Z">
              <w:r>
                <w:rPr>
                  <w:sz w:val="20"/>
                  <w:szCs w:val="20"/>
                </w:rPr>
                <w:delText>LCA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14DD70F6" w14:textId="77777777" w:rsidR="00957831" w:rsidRDefault="00D9225D">
            <w:pPr>
              <w:widowControl w:val="0"/>
              <w:pBdr>
                <w:top w:val="nil"/>
                <w:left w:val="nil"/>
                <w:bottom w:val="nil"/>
                <w:right w:val="nil"/>
                <w:between w:val="nil"/>
              </w:pBdr>
              <w:spacing w:line="240" w:lineRule="auto"/>
              <w:rPr>
                <w:del w:id="1504" w:author="Authors" w:date="2024-04-25T10:59:00Z"/>
                <w:sz w:val="20"/>
                <w:szCs w:val="20"/>
              </w:rPr>
            </w:pPr>
            <w:del w:id="1505" w:author="Authors" w:date="2024-04-25T10:59:00Z">
              <w:r>
                <w:rPr>
                  <w:sz w:val="20"/>
                  <w:szCs w:val="20"/>
                </w:rPr>
                <w:delText>St. Lucia</w:delText>
              </w:r>
            </w:del>
          </w:p>
        </w:tc>
      </w:tr>
      <w:tr w:rsidR="00957831" w14:paraId="6BA5F721" w14:textId="77777777">
        <w:trPr>
          <w:del w:id="1506"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45354EFA" w14:textId="77777777" w:rsidR="00957831" w:rsidRDefault="00D9225D">
            <w:pPr>
              <w:widowControl w:val="0"/>
              <w:pBdr>
                <w:top w:val="nil"/>
                <w:left w:val="nil"/>
                <w:bottom w:val="nil"/>
                <w:right w:val="nil"/>
                <w:between w:val="nil"/>
              </w:pBdr>
              <w:spacing w:line="240" w:lineRule="auto"/>
              <w:rPr>
                <w:del w:id="1507" w:author="Authors" w:date="2024-04-25T10:59:00Z"/>
                <w:sz w:val="20"/>
                <w:szCs w:val="20"/>
              </w:rPr>
            </w:pPr>
            <w:del w:id="1508" w:author="Authors" w:date="2024-04-25T10:59:00Z">
              <w:r>
                <w:rPr>
                  <w:sz w:val="20"/>
                  <w:szCs w:val="20"/>
                </w:rPr>
                <w:delText>TCA</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2923A77C" w14:textId="77777777" w:rsidR="00957831" w:rsidRDefault="00D9225D">
            <w:pPr>
              <w:widowControl w:val="0"/>
              <w:pBdr>
                <w:top w:val="nil"/>
                <w:left w:val="nil"/>
                <w:bottom w:val="nil"/>
                <w:right w:val="nil"/>
                <w:between w:val="nil"/>
              </w:pBdr>
              <w:spacing w:line="240" w:lineRule="auto"/>
              <w:rPr>
                <w:del w:id="1509" w:author="Authors" w:date="2024-04-25T10:59:00Z"/>
                <w:sz w:val="20"/>
                <w:szCs w:val="20"/>
              </w:rPr>
            </w:pPr>
            <w:del w:id="1510" w:author="Authors" w:date="2024-04-25T10:59:00Z">
              <w:r>
                <w:rPr>
                  <w:sz w:val="20"/>
                  <w:szCs w:val="20"/>
                </w:rPr>
                <w:delText>Turks &amp; Caicos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57DD11A5" w14:textId="77777777" w:rsidR="00957831" w:rsidRDefault="00D9225D">
            <w:pPr>
              <w:widowControl w:val="0"/>
              <w:pBdr>
                <w:top w:val="nil"/>
                <w:left w:val="nil"/>
                <w:bottom w:val="nil"/>
                <w:right w:val="nil"/>
                <w:between w:val="nil"/>
              </w:pBdr>
              <w:spacing w:line="240" w:lineRule="auto"/>
              <w:rPr>
                <w:del w:id="1511" w:author="Authors" w:date="2024-04-25T10:59:00Z"/>
                <w:sz w:val="20"/>
                <w:szCs w:val="20"/>
              </w:rPr>
            </w:pPr>
            <w:del w:id="1512" w:author="Authors" w:date="2024-04-25T10:59:00Z">
              <w:r>
                <w:rPr>
                  <w:sz w:val="20"/>
                  <w:szCs w:val="20"/>
                </w:rPr>
                <w:delText>BHS</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56FAB95D" w14:textId="77777777" w:rsidR="00957831" w:rsidRDefault="00D9225D">
            <w:pPr>
              <w:widowControl w:val="0"/>
              <w:pBdr>
                <w:top w:val="nil"/>
                <w:left w:val="nil"/>
                <w:bottom w:val="nil"/>
                <w:right w:val="nil"/>
                <w:between w:val="nil"/>
              </w:pBdr>
              <w:spacing w:line="240" w:lineRule="auto"/>
              <w:rPr>
                <w:del w:id="1513" w:author="Authors" w:date="2024-04-25T10:59:00Z"/>
                <w:sz w:val="20"/>
                <w:szCs w:val="20"/>
              </w:rPr>
            </w:pPr>
            <w:del w:id="1514" w:author="Authors" w:date="2024-04-25T10:59:00Z">
              <w:r>
                <w:rPr>
                  <w:sz w:val="20"/>
                  <w:szCs w:val="20"/>
                </w:rPr>
                <w:delText>Bahamas</w:delText>
              </w:r>
            </w:del>
          </w:p>
        </w:tc>
      </w:tr>
      <w:tr w:rsidR="00957831" w14:paraId="5C726CA2" w14:textId="77777777">
        <w:trPr>
          <w:del w:id="1515"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59069EBA" w14:textId="77777777" w:rsidR="00957831" w:rsidRDefault="00D9225D">
            <w:pPr>
              <w:widowControl w:val="0"/>
              <w:pBdr>
                <w:top w:val="nil"/>
                <w:left w:val="nil"/>
                <w:bottom w:val="nil"/>
                <w:right w:val="nil"/>
                <w:between w:val="nil"/>
              </w:pBdr>
              <w:spacing w:line="240" w:lineRule="auto"/>
              <w:rPr>
                <w:del w:id="1516" w:author="Authors" w:date="2024-04-25T10:59:00Z"/>
                <w:sz w:val="20"/>
                <w:szCs w:val="20"/>
              </w:rPr>
            </w:pPr>
            <w:del w:id="1517" w:author="Authors" w:date="2024-04-25T10:59:00Z">
              <w:r>
                <w:rPr>
                  <w:sz w:val="20"/>
                  <w:szCs w:val="20"/>
                </w:rPr>
                <w:delText>TUV</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6E043B94" w14:textId="77777777" w:rsidR="00957831" w:rsidRDefault="00D9225D">
            <w:pPr>
              <w:widowControl w:val="0"/>
              <w:pBdr>
                <w:top w:val="nil"/>
                <w:left w:val="nil"/>
                <w:bottom w:val="nil"/>
                <w:right w:val="nil"/>
                <w:between w:val="nil"/>
              </w:pBdr>
              <w:spacing w:line="240" w:lineRule="auto"/>
              <w:rPr>
                <w:del w:id="1518" w:author="Authors" w:date="2024-04-25T10:59:00Z"/>
                <w:sz w:val="20"/>
                <w:szCs w:val="20"/>
              </w:rPr>
            </w:pPr>
            <w:del w:id="1519" w:author="Authors" w:date="2024-04-25T10:59:00Z">
              <w:r>
                <w:rPr>
                  <w:sz w:val="20"/>
                  <w:szCs w:val="20"/>
                </w:rPr>
                <w:delText>Tuvalu</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336EA031" w14:textId="77777777" w:rsidR="00957831" w:rsidRDefault="00D9225D">
            <w:pPr>
              <w:widowControl w:val="0"/>
              <w:pBdr>
                <w:top w:val="nil"/>
                <w:left w:val="nil"/>
                <w:bottom w:val="nil"/>
                <w:right w:val="nil"/>
                <w:between w:val="nil"/>
              </w:pBdr>
              <w:spacing w:line="240" w:lineRule="auto"/>
              <w:rPr>
                <w:del w:id="1520" w:author="Authors" w:date="2024-04-25T10:59:00Z"/>
                <w:sz w:val="20"/>
                <w:szCs w:val="20"/>
              </w:rPr>
            </w:pPr>
            <w:del w:id="1521" w:author="Authors" w:date="2024-04-25T10:59:00Z">
              <w:r>
                <w:rPr>
                  <w:sz w:val="20"/>
                  <w:szCs w:val="20"/>
                </w:rPr>
                <w:delText>WSM</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3604425B" w14:textId="77777777" w:rsidR="00957831" w:rsidRDefault="00D9225D">
            <w:pPr>
              <w:widowControl w:val="0"/>
              <w:pBdr>
                <w:top w:val="nil"/>
                <w:left w:val="nil"/>
                <w:bottom w:val="nil"/>
                <w:right w:val="nil"/>
                <w:between w:val="nil"/>
              </w:pBdr>
              <w:spacing w:line="240" w:lineRule="auto"/>
              <w:rPr>
                <w:del w:id="1522" w:author="Authors" w:date="2024-04-25T10:59:00Z"/>
                <w:sz w:val="20"/>
                <w:szCs w:val="20"/>
              </w:rPr>
            </w:pPr>
            <w:del w:id="1523" w:author="Authors" w:date="2024-04-25T10:59:00Z">
              <w:r>
                <w:rPr>
                  <w:sz w:val="20"/>
                  <w:szCs w:val="20"/>
                </w:rPr>
                <w:delText>Samoa</w:delText>
              </w:r>
            </w:del>
          </w:p>
        </w:tc>
      </w:tr>
      <w:tr w:rsidR="00957831" w14:paraId="7A3F21C0" w14:textId="77777777">
        <w:trPr>
          <w:del w:id="1524" w:author="Authors" w:date="2024-04-25T10:59:00Z"/>
        </w:trPr>
        <w:tc>
          <w:tcPr>
            <w:tcW w:w="825" w:type="dxa"/>
            <w:tcBorders>
              <w:top w:val="nil"/>
              <w:left w:val="nil"/>
              <w:bottom w:val="nil"/>
              <w:right w:val="nil"/>
            </w:tcBorders>
            <w:shd w:val="clear" w:color="auto" w:fill="auto"/>
            <w:tcMar>
              <w:top w:w="14" w:type="dxa"/>
              <w:left w:w="14" w:type="dxa"/>
              <w:bottom w:w="14" w:type="dxa"/>
              <w:right w:w="14" w:type="dxa"/>
            </w:tcMar>
            <w:vAlign w:val="bottom"/>
          </w:tcPr>
          <w:p w14:paraId="2CBE58F2" w14:textId="77777777" w:rsidR="00957831" w:rsidRDefault="00D9225D">
            <w:pPr>
              <w:widowControl w:val="0"/>
              <w:pBdr>
                <w:top w:val="nil"/>
                <w:left w:val="nil"/>
                <w:bottom w:val="nil"/>
                <w:right w:val="nil"/>
                <w:between w:val="nil"/>
              </w:pBdr>
              <w:spacing w:line="240" w:lineRule="auto"/>
              <w:rPr>
                <w:del w:id="1525" w:author="Authors" w:date="2024-04-25T10:59:00Z"/>
                <w:sz w:val="20"/>
                <w:szCs w:val="20"/>
              </w:rPr>
            </w:pPr>
            <w:del w:id="1526" w:author="Authors" w:date="2024-04-25T10:59:00Z">
              <w:r>
                <w:rPr>
                  <w:sz w:val="20"/>
                  <w:szCs w:val="20"/>
                </w:rPr>
                <w:delText>VIR</w:delText>
              </w:r>
            </w:del>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14:paraId="1D670A71" w14:textId="77777777" w:rsidR="00957831" w:rsidRDefault="00D9225D">
            <w:pPr>
              <w:widowControl w:val="0"/>
              <w:pBdr>
                <w:top w:val="nil"/>
                <w:left w:val="nil"/>
                <w:bottom w:val="nil"/>
                <w:right w:val="nil"/>
                <w:between w:val="nil"/>
              </w:pBdr>
              <w:spacing w:line="240" w:lineRule="auto"/>
              <w:rPr>
                <w:del w:id="1527" w:author="Authors" w:date="2024-04-25T10:59:00Z"/>
                <w:sz w:val="20"/>
                <w:szCs w:val="20"/>
              </w:rPr>
            </w:pPr>
            <w:del w:id="1528" w:author="Authors" w:date="2024-04-25T10:59:00Z">
              <w:r>
                <w:rPr>
                  <w:sz w:val="20"/>
                  <w:szCs w:val="20"/>
                </w:rPr>
                <w:delText>U.S. Virgin Islands</w:delText>
              </w:r>
            </w:del>
          </w:p>
        </w:tc>
        <w:tc>
          <w:tcPr>
            <w:tcW w:w="870" w:type="dxa"/>
            <w:tcBorders>
              <w:top w:val="nil"/>
              <w:left w:val="nil"/>
              <w:bottom w:val="nil"/>
              <w:right w:val="nil"/>
            </w:tcBorders>
            <w:shd w:val="clear" w:color="auto" w:fill="auto"/>
            <w:tcMar>
              <w:top w:w="14" w:type="dxa"/>
              <w:left w:w="14" w:type="dxa"/>
              <w:bottom w:w="14" w:type="dxa"/>
              <w:right w:w="14" w:type="dxa"/>
            </w:tcMar>
            <w:vAlign w:val="bottom"/>
          </w:tcPr>
          <w:p w14:paraId="15085251" w14:textId="77777777" w:rsidR="00957831" w:rsidRDefault="00D9225D">
            <w:pPr>
              <w:widowControl w:val="0"/>
              <w:pBdr>
                <w:top w:val="nil"/>
                <w:left w:val="nil"/>
                <w:bottom w:val="nil"/>
                <w:right w:val="nil"/>
                <w:between w:val="nil"/>
              </w:pBdr>
              <w:spacing w:line="240" w:lineRule="auto"/>
              <w:rPr>
                <w:del w:id="1529" w:author="Authors" w:date="2024-04-25T10:59:00Z"/>
                <w:sz w:val="20"/>
                <w:szCs w:val="20"/>
              </w:rPr>
            </w:pPr>
            <w:del w:id="1530" w:author="Authors" w:date="2024-04-25T10:59:00Z">
              <w:r>
                <w:rPr>
                  <w:sz w:val="20"/>
                  <w:szCs w:val="20"/>
                </w:rPr>
                <w:delText>USA</w:delText>
              </w:r>
            </w:del>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14:paraId="7B4AA8EA" w14:textId="77777777" w:rsidR="00957831" w:rsidRDefault="00D9225D">
            <w:pPr>
              <w:widowControl w:val="0"/>
              <w:pBdr>
                <w:top w:val="nil"/>
                <w:left w:val="nil"/>
                <w:bottom w:val="nil"/>
                <w:right w:val="nil"/>
                <w:between w:val="nil"/>
              </w:pBdr>
              <w:spacing w:line="240" w:lineRule="auto"/>
              <w:rPr>
                <w:del w:id="1531" w:author="Authors" w:date="2024-04-25T10:59:00Z"/>
                <w:sz w:val="20"/>
                <w:szCs w:val="20"/>
              </w:rPr>
            </w:pPr>
            <w:del w:id="1532" w:author="Authors" w:date="2024-04-25T10:59:00Z">
              <w:r>
                <w:rPr>
                  <w:sz w:val="20"/>
                  <w:szCs w:val="20"/>
                </w:rPr>
                <w:delText>United States</w:delText>
              </w:r>
            </w:del>
          </w:p>
        </w:tc>
      </w:tr>
    </w:tbl>
    <w:p w14:paraId="62FEAF9E" w14:textId="77777777" w:rsidR="00957831" w:rsidRDefault="00957831">
      <w:pPr>
        <w:rPr>
          <w:del w:id="1533" w:author="Authors" w:date="2024-04-25T10:59:00Z"/>
        </w:rPr>
      </w:pPr>
    </w:p>
    <w:p w14:paraId="5FA43DC0" w14:textId="77777777" w:rsidR="00957831" w:rsidRDefault="00D9225D">
      <w:pPr>
        <w:rPr>
          <w:del w:id="1534" w:author="Authors" w:date="2024-04-25T10:59:00Z"/>
          <w:b/>
        </w:rPr>
      </w:pPr>
      <w:del w:id="1535" w:author="Authors" w:date="2024-04-25T10:59:00Z">
        <w:r>
          <w:br w:type="page"/>
        </w:r>
      </w:del>
    </w:p>
    <w:p w14:paraId="23676D6F" w14:textId="07EF3FF2" w:rsidR="00F903CB" w:rsidRDefault="00D9225D">
      <w:del w:id="1536" w:author="Authors" w:date="2024-04-25T10:59:00Z">
        <w:r>
          <w:rPr>
            <w:b/>
          </w:rPr>
          <w:delText>Table S4.</w:delText>
        </w:r>
        <w:r>
          <w:delText xml:space="preserve"> </w:delText>
        </w:r>
      </w:del>
      <w:r w:rsidR="00BD468D">
        <w:t>Mapping Global Dietary Database (GDD) age groups to match the World Bank (WB</w:t>
      </w:r>
      <w:del w:id="1537" w:author="Authors" w:date="2024-04-25T10:59:00Z">
        <w:r>
          <w:delText>)</w:delText>
        </w:r>
      </w:del>
      <w:ins w:id="1538" w:author="Authors" w:date="2024-04-25T10:59:00Z">
        <w:r w:rsidR="00BD468D">
          <w:t>)</w:t>
        </w:r>
        <w:r>
          <w:fldChar w:fldCharType="begin"/>
        </w:r>
        <w:r>
          <w:instrText xml:space="preserve"> HYPERLINK "https://www.zotero.org/google-docs/?mUQfjW" \h </w:instrText>
        </w:r>
        <w:r>
          <w:fldChar w:fldCharType="separate"/>
        </w:r>
        <w:r w:rsidR="00BD468D">
          <w:rPr>
            <w:vertAlign w:val="superscript"/>
          </w:rPr>
          <w:t>26</w:t>
        </w:r>
        <w:r>
          <w:rPr>
            <w:vertAlign w:val="superscript"/>
          </w:rPr>
          <w:fldChar w:fldCharType="end"/>
        </w:r>
      </w:ins>
      <w:r w:rsidR="00BD468D">
        <w:t xml:space="preserve"> age groups.</w:t>
      </w:r>
    </w:p>
    <w:p w14:paraId="51DE0295" w14:textId="77777777" w:rsidR="00F903CB" w:rsidRDefault="00F903CB"/>
    <w:tbl>
      <w:tblPr>
        <w:tblStyle w:val="a1"/>
        <w:tblW w:w="3435" w:type="dxa"/>
        <w:tblBorders>
          <w:top w:val="nil"/>
          <w:left w:val="nil"/>
          <w:bottom w:val="nil"/>
          <w:right w:val="nil"/>
          <w:insideH w:val="nil"/>
          <w:insideV w:val="nil"/>
        </w:tblBorders>
        <w:tblLayout w:type="fixed"/>
        <w:tblLook w:val="0600" w:firstRow="0" w:lastRow="0" w:firstColumn="0" w:lastColumn="0" w:noHBand="1" w:noVBand="1"/>
        <w:tblPrChange w:id="1539" w:author="Authors" w:date="2024-04-25T10:59:00Z">
          <w:tblPr>
            <w:tblW w:w="34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5"/>
        <w:gridCol w:w="1650"/>
        <w:tblGridChange w:id="1540">
          <w:tblGrid>
            <w:gridCol w:w="1785"/>
            <w:gridCol w:w="1650"/>
          </w:tblGrid>
        </w:tblGridChange>
      </w:tblGrid>
      <w:tr w:rsidR="00F903CB" w14:paraId="27BCC323" w14:textId="77777777">
        <w:tc>
          <w:tcPr>
            <w:tcW w:w="1785" w:type="dxa"/>
            <w:tcBorders>
              <w:top w:val="single" w:sz="4" w:space="0" w:color="000000"/>
              <w:left w:val="nil"/>
              <w:bottom w:val="single" w:sz="16" w:space="0" w:color="000000"/>
              <w:right w:val="nil"/>
            </w:tcBorders>
            <w:tcMar>
              <w:top w:w="14" w:type="dxa"/>
              <w:left w:w="14" w:type="dxa"/>
              <w:bottom w:w="14" w:type="dxa"/>
              <w:right w:w="14" w:type="dxa"/>
            </w:tcMar>
            <w:vAlign w:val="bottom"/>
            <w:tcPrChange w:id="1541" w:author="Authors" w:date="2024-04-25T10:59:00Z">
              <w:tcPr>
                <w:tcW w:w="1785" w:type="dxa"/>
                <w:tcBorders>
                  <w:top w:val="single" w:sz="4" w:space="0" w:color="000000"/>
                  <w:left w:val="nil"/>
                  <w:bottom w:val="single" w:sz="16" w:space="0" w:color="000000"/>
                  <w:right w:val="nil"/>
                </w:tcBorders>
                <w:tcMar>
                  <w:top w:w="14" w:type="dxa"/>
                  <w:left w:w="14" w:type="dxa"/>
                  <w:bottom w:w="14" w:type="dxa"/>
                  <w:right w:w="14" w:type="dxa"/>
                </w:tcMar>
                <w:vAlign w:val="bottom"/>
              </w:tcPr>
            </w:tcPrChange>
          </w:tcPr>
          <w:p w14:paraId="4D15DE01" w14:textId="77777777" w:rsidR="00F903CB" w:rsidRDefault="00BD468D">
            <w:pPr>
              <w:widowControl w:val="0"/>
              <w:pBdr>
                <w:top w:val="nil"/>
                <w:left w:val="nil"/>
                <w:bottom w:val="nil"/>
                <w:right w:val="nil"/>
                <w:between w:val="nil"/>
              </w:pBdr>
              <w:spacing w:line="240" w:lineRule="auto"/>
            </w:pPr>
            <w:r>
              <w:rPr>
                <w:b/>
                <w:sz w:val="24"/>
                <w:szCs w:val="24"/>
              </w:rPr>
              <w:t>GDD age group</w:t>
            </w:r>
          </w:p>
        </w:tc>
        <w:tc>
          <w:tcPr>
            <w:tcW w:w="1650" w:type="dxa"/>
            <w:tcBorders>
              <w:top w:val="single" w:sz="4" w:space="0" w:color="000000"/>
              <w:left w:val="nil"/>
              <w:bottom w:val="single" w:sz="16" w:space="0" w:color="000000"/>
              <w:right w:val="nil"/>
            </w:tcBorders>
            <w:tcMar>
              <w:top w:w="14" w:type="dxa"/>
              <w:left w:w="14" w:type="dxa"/>
              <w:bottom w:w="14" w:type="dxa"/>
              <w:right w:w="14" w:type="dxa"/>
            </w:tcMar>
            <w:vAlign w:val="bottom"/>
            <w:tcPrChange w:id="1542" w:author="Authors" w:date="2024-04-25T10:59:00Z">
              <w:tcPr>
                <w:tcW w:w="1650" w:type="dxa"/>
                <w:tcBorders>
                  <w:top w:val="single" w:sz="4" w:space="0" w:color="000000"/>
                  <w:left w:val="nil"/>
                  <w:bottom w:val="single" w:sz="16" w:space="0" w:color="000000"/>
                  <w:right w:val="nil"/>
                </w:tcBorders>
                <w:tcMar>
                  <w:top w:w="14" w:type="dxa"/>
                  <w:left w:w="14" w:type="dxa"/>
                  <w:bottom w:w="14" w:type="dxa"/>
                  <w:right w:w="14" w:type="dxa"/>
                </w:tcMar>
                <w:vAlign w:val="bottom"/>
              </w:tcPr>
            </w:tcPrChange>
          </w:tcPr>
          <w:p w14:paraId="5AF297F7" w14:textId="77777777" w:rsidR="00F903CB" w:rsidRDefault="00BD468D">
            <w:pPr>
              <w:widowControl w:val="0"/>
              <w:pBdr>
                <w:top w:val="nil"/>
                <w:left w:val="nil"/>
                <w:bottom w:val="nil"/>
                <w:right w:val="nil"/>
                <w:between w:val="nil"/>
              </w:pBdr>
              <w:spacing w:line="240" w:lineRule="auto"/>
            </w:pPr>
            <w:r>
              <w:rPr>
                <w:b/>
                <w:sz w:val="24"/>
                <w:szCs w:val="24"/>
              </w:rPr>
              <w:t>WB age group</w:t>
            </w:r>
          </w:p>
        </w:tc>
      </w:tr>
      <w:tr w:rsidR="00F903CB" w14:paraId="566D130A" w14:textId="77777777">
        <w:tc>
          <w:tcPr>
            <w:tcW w:w="1785" w:type="dxa"/>
            <w:tcBorders>
              <w:top w:val="nil"/>
              <w:left w:val="nil"/>
              <w:bottom w:val="nil"/>
              <w:right w:val="nil"/>
            </w:tcBorders>
            <w:tcMar>
              <w:top w:w="14" w:type="dxa"/>
              <w:left w:w="14" w:type="dxa"/>
              <w:bottom w:w="14" w:type="dxa"/>
              <w:right w:w="14" w:type="dxa"/>
            </w:tcMar>
            <w:vAlign w:val="bottom"/>
            <w:tcPrChange w:id="1543"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F96D87B" w14:textId="77777777" w:rsidR="00F903CB" w:rsidRDefault="00BD468D">
            <w:pPr>
              <w:widowControl w:val="0"/>
              <w:pBdr>
                <w:top w:val="nil"/>
                <w:left w:val="nil"/>
                <w:bottom w:val="nil"/>
                <w:right w:val="nil"/>
                <w:between w:val="nil"/>
              </w:pBdr>
              <w:spacing w:line="240" w:lineRule="auto"/>
            </w:pPr>
            <w:r>
              <w:rPr>
                <w:sz w:val="24"/>
                <w:szCs w:val="24"/>
              </w:rPr>
              <w:t xml:space="preserve">0-11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44"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28FB9418" w14:textId="77777777"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14:paraId="697F8448" w14:textId="77777777">
        <w:tc>
          <w:tcPr>
            <w:tcW w:w="1785" w:type="dxa"/>
            <w:tcBorders>
              <w:top w:val="nil"/>
              <w:left w:val="nil"/>
              <w:bottom w:val="nil"/>
              <w:right w:val="nil"/>
            </w:tcBorders>
            <w:tcMar>
              <w:top w:w="14" w:type="dxa"/>
              <w:left w:w="14" w:type="dxa"/>
              <w:bottom w:w="14" w:type="dxa"/>
              <w:right w:w="14" w:type="dxa"/>
            </w:tcMar>
            <w:vAlign w:val="bottom"/>
            <w:tcPrChange w:id="1545"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31805AEC" w14:textId="77777777" w:rsidR="00F903CB" w:rsidRDefault="00BD468D">
            <w:pPr>
              <w:widowControl w:val="0"/>
              <w:pBdr>
                <w:top w:val="nil"/>
                <w:left w:val="nil"/>
                <w:bottom w:val="nil"/>
                <w:right w:val="nil"/>
                <w:between w:val="nil"/>
              </w:pBdr>
              <w:spacing w:line="240" w:lineRule="auto"/>
            </w:pPr>
            <w:r>
              <w:rPr>
                <w:sz w:val="24"/>
                <w:szCs w:val="24"/>
              </w:rPr>
              <w:t xml:space="preserve">12-23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46"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242CE5FB" w14:textId="77777777"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14:paraId="40B0C2FF" w14:textId="77777777">
        <w:tc>
          <w:tcPr>
            <w:tcW w:w="1785" w:type="dxa"/>
            <w:tcBorders>
              <w:top w:val="nil"/>
              <w:left w:val="nil"/>
              <w:bottom w:val="nil"/>
              <w:right w:val="nil"/>
            </w:tcBorders>
            <w:tcMar>
              <w:top w:w="14" w:type="dxa"/>
              <w:left w:w="14" w:type="dxa"/>
              <w:bottom w:w="14" w:type="dxa"/>
              <w:right w:w="14" w:type="dxa"/>
            </w:tcMar>
            <w:vAlign w:val="bottom"/>
            <w:tcPrChange w:id="1547"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5C029D8A" w14:textId="77777777" w:rsidR="00F903CB" w:rsidRDefault="00BD468D">
            <w:pPr>
              <w:widowControl w:val="0"/>
              <w:pBdr>
                <w:top w:val="nil"/>
                <w:left w:val="nil"/>
                <w:bottom w:val="nil"/>
                <w:right w:val="nil"/>
                <w:between w:val="nil"/>
              </w:pBdr>
              <w:spacing w:line="240" w:lineRule="auto"/>
            </w:pPr>
            <w:r>
              <w:rPr>
                <w:sz w:val="24"/>
                <w:szCs w:val="24"/>
              </w:rPr>
              <w:t xml:space="preserve">2-5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48"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6B6299BC" w14:textId="77777777"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14:paraId="5D89B10B" w14:textId="77777777">
        <w:tc>
          <w:tcPr>
            <w:tcW w:w="1785" w:type="dxa"/>
            <w:tcBorders>
              <w:top w:val="nil"/>
              <w:left w:val="nil"/>
              <w:bottom w:val="nil"/>
              <w:right w:val="nil"/>
            </w:tcBorders>
            <w:tcMar>
              <w:top w:w="14" w:type="dxa"/>
              <w:left w:w="14" w:type="dxa"/>
              <w:bottom w:w="14" w:type="dxa"/>
              <w:right w:w="14" w:type="dxa"/>
            </w:tcMar>
            <w:vAlign w:val="bottom"/>
            <w:tcPrChange w:id="1549"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58359AA9" w14:textId="77777777" w:rsidR="00F903CB" w:rsidRDefault="00BD468D">
            <w:pPr>
              <w:widowControl w:val="0"/>
              <w:pBdr>
                <w:top w:val="nil"/>
                <w:left w:val="nil"/>
                <w:bottom w:val="nil"/>
                <w:right w:val="nil"/>
                <w:between w:val="nil"/>
              </w:pBdr>
              <w:spacing w:line="240" w:lineRule="auto"/>
            </w:pPr>
            <w:r>
              <w:rPr>
                <w:sz w:val="24"/>
                <w:szCs w:val="24"/>
              </w:rPr>
              <w:t xml:space="preserve">6-10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50"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1B7B200F" w14:textId="77777777" w:rsidR="00F903CB" w:rsidRDefault="00BD468D">
            <w:pPr>
              <w:widowControl w:val="0"/>
              <w:pBdr>
                <w:top w:val="nil"/>
                <w:left w:val="nil"/>
                <w:bottom w:val="nil"/>
                <w:right w:val="nil"/>
                <w:between w:val="nil"/>
              </w:pBdr>
              <w:spacing w:line="240" w:lineRule="auto"/>
            </w:pPr>
            <w:r>
              <w:rPr>
                <w:sz w:val="24"/>
                <w:szCs w:val="24"/>
              </w:rPr>
              <w:t xml:space="preserve">5-9 </w:t>
            </w:r>
            <w:proofErr w:type="spellStart"/>
            <w:r>
              <w:rPr>
                <w:sz w:val="24"/>
                <w:szCs w:val="24"/>
              </w:rPr>
              <w:t>yr</w:t>
            </w:r>
            <w:proofErr w:type="spellEnd"/>
          </w:p>
        </w:tc>
      </w:tr>
      <w:tr w:rsidR="00F903CB" w14:paraId="07D333BF" w14:textId="77777777">
        <w:tc>
          <w:tcPr>
            <w:tcW w:w="1785" w:type="dxa"/>
            <w:tcBorders>
              <w:top w:val="nil"/>
              <w:left w:val="nil"/>
              <w:bottom w:val="nil"/>
              <w:right w:val="nil"/>
            </w:tcBorders>
            <w:tcMar>
              <w:top w:w="14" w:type="dxa"/>
              <w:left w:w="14" w:type="dxa"/>
              <w:bottom w:w="14" w:type="dxa"/>
              <w:right w:w="14" w:type="dxa"/>
            </w:tcMar>
            <w:vAlign w:val="bottom"/>
            <w:tcPrChange w:id="1551"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659EBC9" w14:textId="77777777" w:rsidR="00F903CB" w:rsidRDefault="00BD468D">
            <w:pPr>
              <w:widowControl w:val="0"/>
              <w:pBdr>
                <w:top w:val="nil"/>
                <w:left w:val="nil"/>
                <w:bottom w:val="nil"/>
                <w:right w:val="nil"/>
                <w:between w:val="nil"/>
              </w:pBdr>
              <w:spacing w:line="240" w:lineRule="auto"/>
            </w:pPr>
            <w:r>
              <w:rPr>
                <w:sz w:val="24"/>
                <w:szCs w:val="24"/>
              </w:rPr>
              <w:t xml:space="preserve">11-14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52"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42B72A01" w14:textId="77777777" w:rsidR="00F903CB" w:rsidRDefault="00BD468D">
            <w:pPr>
              <w:widowControl w:val="0"/>
              <w:pBdr>
                <w:top w:val="nil"/>
                <w:left w:val="nil"/>
                <w:bottom w:val="nil"/>
                <w:right w:val="nil"/>
                <w:between w:val="nil"/>
              </w:pBdr>
              <w:spacing w:line="240" w:lineRule="auto"/>
            </w:pPr>
            <w:r>
              <w:rPr>
                <w:sz w:val="24"/>
                <w:szCs w:val="24"/>
              </w:rPr>
              <w:t xml:space="preserve">10-14 </w:t>
            </w:r>
            <w:proofErr w:type="spellStart"/>
            <w:r>
              <w:rPr>
                <w:sz w:val="24"/>
                <w:szCs w:val="24"/>
              </w:rPr>
              <w:t>yr</w:t>
            </w:r>
            <w:proofErr w:type="spellEnd"/>
          </w:p>
        </w:tc>
      </w:tr>
      <w:tr w:rsidR="00F903CB" w14:paraId="0D59AF7C" w14:textId="77777777">
        <w:tc>
          <w:tcPr>
            <w:tcW w:w="1785" w:type="dxa"/>
            <w:tcBorders>
              <w:top w:val="nil"/>
              <w:left w:val="nil"/>
              <w:bottom w:val="nil"/>
              <w:right w:val="nil"/>
            </w:tcBorders>
            <w:tcMar>
              <w:top w:w="14" w:type="dxa"/>
              <w:left w:w="14" w:type="dxa"/>
              <w:bottom w:w="14" w:type="dxa"/>
              <w:right w:w="14" w:type="dxa"/>
            </w:tcMar>
            <w:vAlign w:val="bottom"/>
            <w:tcPrChange w:id="1553"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4C74CF86" w14:textId="77777777"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54"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384A16CE" w14:textId="77777777"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r>
      <w:tr w:rsidR="00F903CB" w14:paraId="1F9DE184" w14:textId="77777777">
        <w:tc>
          <w:tcPr>
            <w:tcW w:w="1785" w:type="dxa"/>
            <w:tcBorders>
              <w:top w:val="nil"/>
              <w:left w:val="nil"/>
              <w:bottom w:val="nil"/>
              <w:right w:val="nil"/>
            </w:tcBorders>
            <w:tcMar>
              <w:top w:w="14" w:type="dxa"/>
              <w:left w:w="14" w:type="dxa"/>
              <w:bottom w:w="14" w:type="dxa"/>
              <w:right w:w="14" w:type="dxa"/>
            </w:tcMar>
            <w:vAlign w:val="bottom"/>
            <w:tcPrChange w:id="1555"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44ADE8EF" w14:textId="77777777"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56"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5ECDFE33" w14:textId="77777777"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r>
      <w:tr w:rsidR="00F903CB" w14:paraId="7A1B604F" w14:textId="77777777">
        <w:tc>
          <w:tcPr>
            <w:tcW w:w="1785" w:type="dxa"/>
            <w:tcBorders>
              <w:top w:val="nil"/>
              <w:left w:val="nil"/>
              <w:bottom w:val="nil"/>
              <w:right w:val="nil"/>
            </w:tcBorders>
            <w:tcMar>
              <w:top w:w="14" w:type="dxa"/>
              <w:left w:w="14" w:type="dxa"/>
              <w:bottom w:w="14" w:type="dxa"/>
              <w:right w:w="14" w:type="dxa"/>
            </w:tcMar>
            <w:vAlign w:val="bottom"/>
            <w:tcPrChange w:id="1557"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6E14984" w14:textId="77777777"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58"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0BCE0826" w14:textId="77777777"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r>
      <w:tr w:rsidR="00F903CB" w14:paraId="65259182" w14:textId="77777777">
        <w:tc>
          <w:tcPr>
            <w:tcW w:w="1785" w:type="dxa"/>
            <w:tcBorders>
              <w:top w:val="nil"/>
              <w:left w:val="nil"/>
              <w:bottom w:val="nil"/>
              <w:right w:val="nil"/>
            </w:tcBorders>
            <w:tcMar>
              <w:top w:w="14" w:type="dxa"/>
              <w:left w:w="14" w:type="dxa"/>
              <w:bottom w:w="14" w:type="dxa"/>
              <w:right w:w="14" w:type="dxa"/>
            </w:tcMar>
            <w:vAlign w:val="bottom"/>
            <w:tcPrChange w:id="1559"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74AB3FC" w14:textId="77777777"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60"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57E772A2" w14:textId="77777777"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r>
      <w:tr w:rsidR="00F903CB" w14:paraId="6C46BB82" w14:textId="77777777">
        <w:tc>
          <w:tcPr>
            <w:tcW w:w="1785" w:type="dxa"/>
            <w:tcBorders>
              <w:top w:val="nil"/>
              <w:left w:val="nil"/>
              <w:bottom w:val="nil"/>
              <w:right w:val="nil"/>
            </w:tcBorders>
            <w:tcMar>
              <w:top w:w="14" w:type="dxa"/>
              <w:left w:w="14" w:type="dxa"/>
              <w:bottom w:w="14" w:type="dxa"/>
              <w:right w:w="14" w:type="dxa"/>
            </w:tcMar>
            <w:vAlign w:val="bottom"/>
            <w:tcPrChange w:id="1561"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6D4C0E34" w14:textId="77777777"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62"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19C9C2E6" w14:textId="77777777"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r>
      <w:tr w:rsidR="00F903CB" w14:paraId="67887167" w14:textId="77777777">
        <w:tc>
          <w:tcPr>
            <w:tcW w:w="1785" w:type="dxa"/>
            <w:tcBorders>
              <w:top w:val="nil"/>
              <w:left w:val="nil"/>
              <w:bottom w:val="nil"/>
              <w:right w:val="nil"/>
            </w:tcBorders>
            <w:tcMar>
              <w:top w:w="14" w:type="dxa"/>
              <w:left w:w="14" w:type="dxa"/>
              <w:bottom w:w="14" w:type="dxa"/>
              <w:right w:w="14" w:type="dxa"/>
            </w:tcMar>
            <w:vAlign w:val="bottom"/>
            <w:tcPrChange w:id="1563"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70944EC7" w14:textId="77777777"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64"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049F1F82" w14:textId="77777777"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r>
      <w:tr w:rsidR="00F903CB" w14:paraId="0ED6D362" w14:textId="77777777">
        <w:tc>
          <w:tcPr>
            <w:tcW w:w="1785" w:type="dxa"/>
            <w:tcBorders>
              <w:top w:val="nil"/>
              <w:left w:val="nil"/>
              <w:bottom w:val="nil"/>
              <w:right w:val="nil"/>
            </w:tcBorders>
            <w:tcMar>
              <w:top w:w="14" w:type="dxa"/>
              <w:left w:w="14" w:type="dxa"/>
              <w:bottom w:w="14" w:type="dxa"/>
              <w:right w:w="14" w:type="dxa"/>
            </w:tcMar>
            <w:vAlign w:val="bottom"/>
            <w:tcPrChange w:id="1565"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78735894" w14:textId="77777777"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66"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7C1A0FA3" w14:textId="77777777"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r>
      <w:tr w:rsidR="00F903CB" w14:paraId="2C4C1C4D" w14:textId="77777777">
        <w:tc>
          <w:tcPr>
            <w:tcW w:w="1785" w:type="dxa"/>
            <w:tcBorders>
              <w:top w:val="nil"/>
              <w:left w:val="nil"/>
              <w:bottom w:val="nil"/>
              <w:right w:val="nil"/>
            </w:tcBorders>
            <w:tcMar>
              <w:top w:w="14" w:type="dxa"/>
              <w:left w:w="14" w:type="dxa"/>
              <w:bottom w:w="14" w:type="dxa"/>
              <w:right w:w="14" w:type="dxa"/>
            </w:tcMar>
            <w:vAlign w:val="bottom"/>
            <w:tcPrChange w:id="1567"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6278111E" w14:textId="77777777"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68"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3335A6C8" w14:textId="77777777"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r>
      <w:tr w:rsidR="00F903CB" w14:paraId="31088ACD" w14:textId="77777777">
        <w:tc>
          <w:tcPr>
            <w:tcW w:w="1785" w:type="dxa"/>
            <w:tcBorders>
              <w:top w:val="nil"/>
              <w:left w:val="nil"/>
              <w:bottom w:val="nil"/>
              <w:right w:val="nil"/>
            </w:tcBorders>
            <w:tcMar>
              <w:top w:w="14" w:type="dxa"/>
              <w:left w:w="14" w:type="dxa"/>
              <w:bottom w:w="14" w:type="dxa"/>
              <w:right w:w="14" w:type="dxa"/>
            </w:tcMar>
            <w:vAlign w:val="bottom"/>
            <w:tcPrChange w:id="1569"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7EE6810C" w14:textId="77777777"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70"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6BF1A9B6" w14:textId="77777777"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r>
      <w:tr w:rsidR="00F903CB" w14:paraId="74AD1617" w14:textId="77777777">
        <w:tc>
          <w:tcPr>
            <w:tcW w:w="1785" w:type="dxa"/>
            <w:tcBorders>
              <w:top w:val="nil"/>
              <w:left w:val="nil"/>
              <w:bottom w:val="nil"/>
              <w:right w:val="nil"/>
            </w:tcBorders>
            <w:tcMar>
              <w:top w:w="14" w:type="dxa"/>
              <w:left w:w="14" w:type="dxa"/>
              <w:bottom w:w="14" w:type="dxa"/>
              <w:right w:w="14" w:type="dxa"/>
            </w:tcMar>
            <w:vAlign w:val="bottom"/>
            <w:tcPrChange w:id="1571"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2FC1B2AA" w14:textId="77777777"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72"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34EFF595" w14:textId="77777777"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r>
      <w:tr w:rsidR="00F903CB" w14:paraId="79B6A2DD" w14:textId="77777777">
        <w:tc>
          <w:tcPr>
            <w:tcW w:w="1785" w:type="dxa"/>
            <w:tcBorders>
              <w:top w:val="nil"/>
              <w:left w:val="nil"/>
              <w:bottom w:val="nil"/>
              <w:right w:val="nil"/>
            </w:tcBorders>
            <w:tcMar>
              <w:top w:w="14" w:type="dxa"/>
              <w:left w:w="14" w:type="dxa"/>
              <w:bottom w:w="14" w:type="dxa"/>
              <w:right w:w="14" w:type="dxa"/>
            </w:tcMar>
            <w:vAlign w:val="bottom"/>
            <w:tcPrChange w:id="1573"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2F355CB4" w14:textId="77777777"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74"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2D32320B" w14:textId="77777777"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r>
      <w:tr w:rsidR="00F903CB" w14:paraId="3C1979DE" w14:textId="77777777">
        <w:tc>
          <w:tcPr>
            <w:tcW w:w="1785" w:type="dxa"/>
            <w:tcBorders>
              <w:top w:val="nil"/>
              <w:left w:val="nil"/>
              <w:bottom w:val="nil"/>
              <w:right w:val="nil"/>
            </w:tcBorders>
            <w:tcMar>
              <w:top w:w="14" w:type="dxa"/>
              <w:left w:w="14" w:type="dxa"/>
              <w:bottom w:w="14" w:type="dxa"/>
              <w:right w:w="14" w:type="dxa"/>
            </w:tcMar>
            <w:vAlign w:val="bottom"/>
            <w:tcPrChange w:id="1575"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6E92F470" w14:textId="77777777"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76"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16B86C25" w14:textId="77777777"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r>
      <w:tr w:rsidR="00F903CB" w14:paraId="1038D75B" w14:textId="77777777">
        <w:tc>
          <w:tcPr>
            <w:tcW w:w="1785" w:type="dxa"/>
            <w:tcBorders>
              <w:top w:val="nil"/>
              <w:left w:val="nil"/>
              <w:bottom w:val="nil"/>
              <w:right w:val="nil"/>
            </w:tcBorders>
            <w:tcMar>
              <w:top w:w="14" w:type="dxa"/>
              <w:left w:w="14" w:type="dxa"/>
              <w:bottom w:w="14" w:type="dxa"/>
              <w:right w:w="14" w:type="dxa"/>
            </w:tcMar>
            <w:vAlign w:val="bottom"/>
            <w:tcPrChange w:id="1577"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38651CDB" w14:textId="77777777"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78"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1A10C3EB" w14:textId="77777777"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r>
      <w:tr w:rsidR="00F903CB" w14:paraId="23237709" w14:textId="77777777">
        <w:tc>
          <w:tcPr>
            <w:tcW w:w="1785" w:type="dxa"/>
            <w:tcBorders>
              <w:top w:val="nil"/>
              <w:left w:val="nil"/>
              <w:bottom w:val="nil"/>
              <w:right w:val="nil"/>
            </w:tcBorders>
            <w:tcMar>
              <w:top w:w="14" w:type="dxa"/>
              <w:left w:w="14" w:type="dxa"/>
              <w:bottom w:w="14" w:type="dxa"/>
              <w:right w:w="14" w:type="dxa"/>
            </w:tcMar>
            <w:vAlign w:val="bottom"/>
            <w:tcPrChange w:id="1579"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6FAA6E62" w14:textId="77777777" w:rsidR="00F903CB" w:rsidRDefault="00BD468D">
            <w:pPr>
              <w:widowControl w:val="0"/>
              <w:pBdr>
                <w:top w:val="nil"/>
                <w:left w:val="nil"/>
                <w:bottom w:val="nil"/>
                <w:right w:val="nil"/>
                <w:between w:val="nil"/>
              </w:pBdr>
              <w:spacing w:line="240" w:lineRule="auto"/>
            </w:pPr>
            <w:r>
              <w:rPr>
                <w:sz w:val="24"/>
                <w:szCs w:val="24"/>
              </w:rPr>
              <w:t xml:space="preserve">80-84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80"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7859ABDF" w14:textId="77777777"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14:paraId="6B251CA8" w14:textId="77777777">
        <w:tc>
          <w:tcPr>
            <w:tcW w:w="1785" w:type="dxa"/>
            <w:tcBorders>
              <w:top w:val="nil"/>
              <w:left w:val="nil"/>
              <w:bottom w:val="nil"/>
              <w:right w:val="nil"/>
            </w:tcBorders>
            <w:tcMar>
              <w:top w:w="14" w:type="dxa"/>
              <w:left w:w="14" w:type="dxa"/>
              <w:bottom w:w="14" w:type="dxa"/>
              <w:right w:w="14" w:type="dxa"/>
            </w:tcMar>
            <w:vAlign w:val="bottom"/>
            <w:tcPrChange w:id="1581"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229A52D6" w14:textId="77777777" w:rsidR="00F903CB" w:rsidRDefault="00BD468D">
            <w:pPr>
              <w:widowControl w:val="0"/>
              <w:pBdr>
                <w:top w:val="nil"/>
                <w:left w:val="nil"/>
                <w:bottom w:val="nil"/>
                <w:right w:val="nil"/>
                <w:between w:val="nil"/>
              </w:pBdr>
              <w:spacing w:line="240" w:lineRule="auto"/>
            </w:pPr>
            <w:r>
              <w:rPr>
                <w:sz w:val="24"/>
                <w:szCs w:val="24"/>
              </w:rPr>
              <w:t xml:space="preserve">85-89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82"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1568A8EC" w14:textId="77777777"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14:paraId="50D152FB" w14:textId="77777777">
        <w:tc>
          <w:tcPr>
            <w:tcW w:w="1785" w:type="dxa"/>
            <w:tcBorders>
              <w:top w:val="nil"/>
              <w:left w:val="nil"/>
              <w:bottom w:val="nil"/>
              <w:right w:val="nil"/>
            </w:tcBorders>
            <w:tcMar>
              <w:top w:w="14" w:type="dxa"/>
              <w:left w:w="14" w:type="dxa"/>
              <w:bottom w:w="14" w:type="dxa"/>
              <w:right w:w="14" w:type="dxa"/>
            </w:tcMar>
            <w:vAlign w:val="bottom"/>
            <w:tcPrChange w:id="1583"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9C93858" w14:textId="77777777" w:rsidR="00F903CB" w:rsidRDefault="00BD468D">
            <w:pPr>
              <w:widowControl w:val="0"/>
              <w:pBdr>
                <w:top w:val="nil"/>
                <w:left w:val="nil"/>
                <w:bottom w:val="nil"/>
                <w:right w:val="nil"/>
                <w:between w:val="nil"/>
              </w:pBdr>
              <w:spacing w:line="240" w:lineRule="auto"/>
            </w:pPr>
            <w:r>
              <w:rPr>
                <w:sz w:val="24"/>
                <w:szCs w:val="24"/>
              </w:rPr>
              <w:t xml:space="preserve">90-94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84"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07833D3F" w14:textId="77777777"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14:paraId="05B6E5A1" w14:textId="77777777">
        <w:tc>
          <w:tcPr>
            <w:tcW w:w="1785" w:type="dxa"/>
            <w:tcBorders>
              <w:top w:val="nil"/>
              <w:left w:val="nil"/>
              <w:bottom w:val="nil"/>
              <w:right w:val="nil"/>
            </w:tcBorders>
            <w:tcMar>
              <w:top w:w="14" w:type="dxa"/>
              <w:left w:w="14" w:type="dxa"/>
              <w:bottom w:w="14" w:type="dxa"/>
              <w:right w:w="14" w:type="dxa"/>
            </w:tcMar>
            <w:vAlign w:val="bottom"/>
            <w:tcPrChange w:id="1585" w:author="Authors" w:date="2024-04-25T10:59:00Z">
              <w:tcPr>
                <w:tcW w:w="1785" w:type="dxa"/>
                <w:tcBorders>
                  <w:top w:val="nil"/>
                  <w:left w:val="nil"/>
                  <w:bottom w:val="nil"/>
                  <w:right w:val="nil"/>
                </w:tcBorders>
                <w:tcMar>
                  <w:top w:w="14" w:type="dxa"/>
                  <w:left w:w="14" w:type="dxa"/>
                  <w:bottom w:w="14" w:type="dxa"/>
                  <w:right w:w="14" w:type="dxa"/>
                </w:tcMar>
                <w:vAlign w:val="bottom"/>
              </w:tcPr>
            </w:tcPrChange>
          </w:tcPr>
          <w:p w14:paraId="096950C3" w14:textId="77777777" w:rsidR="00F903CB" w:rsidRDefault="00BD468D">
            <w:pPr>
              <w:widowControl w:val="0"/>
              <w:pBdr>
                <w:top w:val="nil"/>
                <w:left w:val="nil"/>
                <w:bottom w:val="nil"/>
                <w:right w:val="nil"/>
                <w:between w:val="nil"/>
              </w:pBdr>
              <w:spacing w:line="240" w:lineRule="auto"/>
            </w:pPr>
            <w:r>
              <w:rPr>
                <w:sz w:val="24"/>
                <w:szCs w:val="24"/>
              </w:rPr>
              <w:t xml:space="preserve">95+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Change w:id="1586" w:author="Authors" w:date="2024-04-25T10:59:00Z">
              <w:tcPr>
                <w:tcW w:w="1650" w:type="dxa"/>
                <w:tcBorders>
                  <w:top w:val="nil"/>
                  <w:left w:val="nil"/>
                  <w:bottom w:val="nil"/>
                  <w:right w:val="nil"/>
                </w:tcBorders>
                <w:tcMar>
                  <w:top w:w="14" w:type="dxa"/>
                  <w:left w:w="14" w:type="dxa"/>
                  <w:bottom w:w="14" w:type="dxa"/>
                  <w:right w:w="14" w:type="dxa"/>
                </w:tcMar>
                <w:vAlign w:val="bottom"/>
              </w:tcPr>
            </w:tcPrChange>
          </w:tcPr>
          <w:p w14:paraId="284BF9B2" w14:textId="77777777"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bl>
    <w:p w14:paraId="5493FB4C" w14:textId="77777777" w:rsidR="00F903CB" w:rsidRDefault="00F903CB"/>
    <w:p w14:paraId="4C1C7A16" w14:textId="77777777" w:rsidR="00F903CB" w:rsidRDefault="00BD468D">
      <w:pPr>
        <w:rPr>
          <w:b/>
        </w:rPr>
      </w:pPr>
      <w:r>
        <w:br w:type="page"/>
      </w:r>
    </w:p>
    <w:p w14:paraId="7B8471E9" w14:textId="0074E6E8" w:rsidR="00F903CB" w:rsidRDefault="00BD468D">
      <w:r>
        <w:rPr>
          <w:b/>
        </w:rPr>
        <w:lastRenderedPageBreak/>
        <w:t xml:space="preserve">Table </w:t>
      </w:r>
      <w:del w:id="1587" w:author="Authors" w:date="2024-04-25T10:59:00Z">
        <w:r w:rsidR="00D9225D">
          <w:rPr>
            <w:b/>
          </w:rPr>
          <w:delText>S5</w:delText>
        </w:r>
      </w:del>
      <w:ins w:id="1588" w:author="Authors" w:date="2024-04-25T10:59:00Z">
        <w:r>
          <w:rPr>
            <w:b/>
          </w:rPr>
          <w:t>S4</w:t>
        </w:r>
      </w:ins>
      <w:r>
        <w:rPr>
          <w:b/>
        </w:rPr>
        <w:t>.</w:t>
      </w:r>
      <w:r>
        <w:t xml:space="preserve"> Key assumptions made throughout analysis.</w:t>
      </w:r>
    </w:p>
    <w:p w14:paraId="2312E245" w14:textId="77777777" w:rsidR="00F903CB" w:rsidRDefault="00F903CB"/>
    <w:tbl>
      <w:tblPr>
        <w:tblStyle w:val="a2"/>
        <w:tblW w:w="7995" w:type="dxa"/>
        <w:tblBorders>
          <w:top w:val="nil"/>
          <w:left w:val="nil"/>
          <w:bottom w:val="nil"/>
          <w:right w:val="nil"/>
          <w:insideH w:val="nil"/>
          <w:insideV w:val="nil"/>
        </w:tblBorders>
        <w:tblLayout w:type="fixed"/>
        <w:tblLook w:val="0600" w:firstRow="0" w:lastRow="0" w:firstColumn="0" w:lastColumn="0" w:noHBand="1" w:noVBand="1"/>
        <w:tblPrChange w:id="1589" w:author="Authors" w:date="2024-04-25T10:59:00Z">
          <w:tblPr>
            <w:tblW w:w="79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PrChange>
      </w:tblPr>
      <w:tblGrid>
        <w:gridCol w:w="285"/>
        <w:gridCol w:w="7710"/>
        <w:tblGridChange w:id="1590">
          <w:tblGrid>
            <w:gridCol w:w="285"/>
            <w:gridCol w:w="7710"/>
          </w:tblGrid>
        </w:tblGridChange>
      </w:tblGrid>
      <w:tr w:rsidR="00F903CB" w14:paraId="0374CA56" w14:textId="77777777">
        <w:trPr>
          <w:trHeight w:val="144"/>
          <w:trPrChange w:id="1591" w:author="Authors" w:date="2024-04-25T10:59:00Z">
            <w:trPr>
              <w:trHeight w:val="144"/>
            </w:trPr>
          </w:trPrChange>
        </w:trPr>
        <w:tc>
          <w:tcPr>
            <w:tcW w:w="285" w:type="dxa"/>
            <w:tcBorders>
              <w:top w:val="single" w:sz="4" w:space="0" w:color="000000"/>
              <w:left w:val="nil"/>
              <w:bottom w:val="single" w:sz="16" w:space="0" w:color="000000"/>
              <w:right w:val="nil"/>
            </w:tcBorders>
            <w:tcMar>
              <w:top w:w="20" w:type="dxa"/>
              <w:left w:w="20" w:type="dxa"/>
              <w:bottom w:w="100" w:type="dxa"/>
              <w:right w:w="20" w:type="dxa"/>
            </w:tcMar>
            <w:vAlign w:val="bottom"/>
            <w:tcPrChange w:id="1592" w:author="Authors" w:date="2024-04-25T10:59:00Z">
              <w:tcPr>
                <w:tcW w:w="285" w:type="dxa"/>
                <w:tcBorders>
                  <w:top w:val="single" w:sz="4" w:space="0" w:color="000000"/>
                  <w:left w:val="nil"/>
                  <w:bottom w:val="single" w:sz="16" w:space="0" w:color="000000"/>
                  <w:right w:val="nil"/>
                </w:tcBorders>
                <w:tcMar>
                  <w:top w:w="20" w:type="dxa"/>
                  <w:left w:w="20" w:type="dxa"/>
                  <w:bottom w:w="100" w:type="dxa"/>
                  <w:right w:w="20" w:type="dxa"/>
                </w:tcMar>
                <w:vAlign w:val="bottom"/>
              </w:tcPr>
            </w:tcPrChange>
          </w:tcPr>
          <w:p w14:paraId="267F36D4" w14:textId="77777777" w:rsidR="00F903CB" w:rsidRDefault="00BD468D">
            <w:pPr>
              <w:widowControl w:val="0"/>
              <w:rPr>
                <w:sz w:val="20"/>
                <w:szCs w:val="20"/>
              </w:rPr>
            </w:pPr>
            <w:r>
              <w:rPr>
                <w:b/>
                <w:sz w:val="20"/>
                <w:szCs w:val="20"/>
              </w:rPr>
              <w:t>#</w:t>
            </w:r>
          </w:p>
        </w:tc>
        <w:tc>
          <w:tcPr>
            <w:tcW w:w="7710" w:type="dxa"/>
            <w:tcBorders>
              <w:top w:val="single" w:sz="4" w:space="0" w:color="000000"/>
              <w:left w:val="nil"/>
              <w:bottom w:val="single" w:sz="16" w:space="0" w:color="000000"/>
              <w:right w:val="nil"/>
            </w:tcBorders>
            <w:tcMar>
              <w:top w:w="20" w:type="dxa"/>
              <w:left w:w="20" w:type="dxa"/>
              <w:bottom w:w="100" w:type="dxa"/>
              <w:right w:w="20" w:type="dxa"/>
            </w:tcMar>
            <w:vAlign w:val="bottom"/>
            <w:tcPrChange w:id="1593" w:author="Authors" w:date="2024-04-25T10:59:00Z">
              <w:tcPr>
                <w:tcW w:w="7710" w:type="dxa"/>
                <w:tcBorders>
                  <w:top w:val="single" w:sz="4" w:space="0" w:color="000000"/>
                  <w:left w:val="nil"/>
                  <w:bottom w:val="single" w:sz="16" w:space="0" w:color="000000"/>
                  <w:right w:val="nil"/>
                </w:tcBorders>
                <w:tcMar>
                  <w:top w:w="20" w:type="dxa"/>
                  <w:left w:w="20" w:type="dxa"/>
                  <w:bottom w:w="100" w:type="dxa"/>
                  <w:right w:w="20" w:type="dxa"/>
                </w:tcMar>
                <w:vAlign w:val="bottom"/>
              </w:tcPr>
            </w:tcPrChange>
          </w:tcPr>
          <w:p w14:paraId="79671A9C" w14:textId="77777777" w:rsidR="00F903CB" w:rsidRDefault="00BD468D">
            <w:pPr>
              <w:widowControl w:val="0"/>
              <w:rPr>
                <w:sz w:val="20"/>
                <w:szCs w:val="20"/>
              </w:rPr>
            </w:pPr>
            <w:r>
              <w:rPr>
                <w:b/>
                <w:sz w:val="20"/>
                <w:szCs w:val="20"/>
              </w:rPr>
              <w:t>Assumption</w:t>
            </w:r>
          </w:p>
        </w:tc>
      </w:tr>
    </w:tbl>
    <w:tbl>
      <w:tblPr>
        <w:tblW w:w="7995" w:type="dxa"/>
        <w:tblBorders>
          <w:top w:val="nil"/>
          <w:left w:val="nil"/>
          <w:bottom w:val="nil"/>
          <w:right w:val="nil"/>
          <w:insideH w:val="nil"/>
          <w:insideV w:val="nil"/>
        </w:tblBorders>
        <w:tblLayout w:type="fixed"/>
        <w:tblLook w:val="0600" w:firstRow="0" w:lastRow="0" w:firstColumn="0" w:lastColumn="0" w:noHBand="1" w:noVBand="1"/>
      </w:tblPr>
      <w:tblGrid>
        <w:gridCol w:w="285"/>
        <w:gridCol w:w="7710"/>
      </w:tblGrid>
      <w:tr w:rsidR="00957831" w14:paraId="7A47FCEA" w14:textId="77777777">
        <w:trPr>
          <w:trHeight w:val="144"/>
          <w:del w:id="1594" w:author="Authors" w:date="2024-04-25T10:59:00Z"/>
        </w:trPr>
        <w:tc>
          <w:tcPr>
            <w:tcW w:w="285" w:type="dxa"/>
            <w:tcBorders>
              <w:top w:val="nil"/>
              <w:left w:val="nil"/>
              <w:bottom w:val="nil"/>
              <w:right w:val="nil"/>
            </w:tcBorders>
            <w:tcMar>
              <w:top w:w="20" w:type="dxa"/>
              <w:left w:w="20" w:type="dxa"/>
              <w:bottom w:w="100" w:type="dxa"/>
              <w:right w:w="20" w:type="dxa"/>
            </w:tcMar>
          </w:tcPr>
          <w:p w14:paraId="1FCB0A68" w14:textId="77777777" w:rsidR="00957831" w:rsidRDefault="00D9225D">
            <w:pPr>
              <w:widowControl w:val="0"/>
              <w:rPr>
                <w:del w:id="1595" w:author="Authors" w:date="2024-04-25T10:59:00Z"/>
                <w:sz w:val="20"/>
                <w:szCs w:val="20"/>
              </w:rPr>
            </w:pPr>
            <w:del w:id="1596" w:author="Authors" w:date="2024-04-25T10:59:00Z">
              <w:r>
                <w:rPr>
                  <w:sz w:val="20"/>
                  <w:szCs w:val="20"/>
                </w:rPr>
                <w:delText>1</w:delText>
              </w:r>
            </w:del>
          </w:p>
        </w:tc>
        <w:tc>
          <w:tcPr>
            <w:tcW w:w="7710" w:type="dxa"/>
            <w:tcBorders>
              <w:top w:val="nil"/>
              <w:left w:val="nil"/>
              <w:bottom w:val="nil"/>
              <w:right w:val="nil"/>
            </w:tcBorders>
            <w:tcMar>
              <w:top w:w="20" w:type="dxa"/>
              <w:left w:w="20" w:type="dxa"/>
              <w:bottom w:w="100" w:type="dxa"/>
              <w:right w:w="20" w:type="dxa"/>
            </w:tcMar>
          </w:tcPr>
          <w:p w14:paraId="4B5AED22" w14:textId="77777777" w:rsidR="00957831" w:rsidRDefault="00D9225D">
            <w:pPr>
              <w:widowControl w:val="0"/>
              <w:rPr>
                <w:del w:id="1597" w:author="Authors" w:date="2024-04-25T10:59:00Z"/>
                <w:sz w:val="20"/>
                <w:szCs w:val="20"/>
              </w:rPr>
            </w:pPr>
            <w:del w:id="1598" w:author="Authors" w:date="2024-04-25T10:59:00Z">
              <w:r>
                <w:rPr>
                  <w:sz w:val="20"/>
                  <w:szCs w:val="20"/>
                </w:rPr>
                <w:delText>Median subnational nutrient intakes in countries without GDD data are similar to neighboring countries with GDD data.</w:delText>
              </w:r>
            </w:del>
          </w:p>
        </w:tc>
      </w:tr>
    </w:tbl>
    <w:tbl>
      <w:tblPr>
        <w:tblStyle w:val="a2"/>
        <w:tblW w:w="7995" w:type="dxa"/>
        <w:tblBorders>
          <w:top w:val="nil"/>
          <w:left w:val="nil"/>
          <w:bottom w:val="nil"/>
          <w:right w:val="nil"/>
          <w:insideH w:val="nil"/>
          <w:insideV w:val="nil"/>
        </w:tblBorders>
        <w:tblLayout w:type="fixed"/>
        <w:tblLook w:val="0600" w:firstRow="0" w:lastRow="0" w:firstColumn="0" w:lastColumn="0" w:noHBand="1" w:noVBand="1"/>
        <w:tblPrChange w:id="1599" w:author="Authors" w:date="2024-04-25T10:59:00Z">
          <w:tblPr>
            <w:tblW w:w="79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PrChange>
      </w:tblPr>
      <w:tblGrid>
        <w:gridCol w:w="285"/>
        <w:gridCol w:w="7710"/>
        <w:tblGridChange w:id="1600">
          <w:tblGrid>
            <w:gridCol w:w="285"/>
            <w:gridCol w:w="7710"/>
          </w:tblGrid>
        </w:tblGridChange>
      </w:tblGrid>
      <w:tr w:rsidR="00F903CB" w14:paraId="711F0CBF" w14:textId="77777777">
        <w:trPr>
          <w:trHeight w:val="144"/>
          <w:trPrChange w:id="1601" w:author="Authors" w:date="2024-04-25T10:59:00Z">
            <w:trPr>
              <w:trHeight w:val="144"/>
            </w:trPr>
          </w:trPrChange>
        </w:trPr>
        <w:tc>
          <w:tcPr>
            <w:tcW w:w="285" w:type="dxa"/>
            <w:tcBorders>
              <w:top w:val="nil"/>
              <w:left w:val="nil"/>
              <w:bottom w:val="nil"/>
              <w:right w:val="nil"/>
            </w:tcBorders>
            <w:tcMar>
              <w:top w:w="20" w:type="dxa"/>
              <w:left w:w="20" w:type="dxa"/>
              <w:bottom w:w="100" w:type="dxa"/>
              <w:right w:w="20" w:type="dxa"/>
            </w:tcMar>
            <w:tcPrChange w:id="1602" w:author="Authors" w:date="2024-04-25T10:59:00Z">
              <w:tcPr>
                <w:tcW w:w="285" w:type="dxa"/>
                <w:tcBorders>
                  <w:top w:val="nil"/>
                  <w:left w:val="nil"/>
                  <w:bottom w:val="nil"/>
                  <w:right w:val="nil"/>
                </w:tcBorders>
                <w:tcMar>
                  <w:top w:w="20" w:type="dxa"/>
                  <w:left w:w="20" w:type="dxa"/>
                  <w:bottom w:w="100" w:type="dxa"/>
                  <w:right w:w="20" w:type="dxa"/>
                </w:tcMar>
              </w:tcPr>
            </w:tcPrChange>
          </w:tcPr>
          <w:p w14:paraId="3282FBDE" w14:textId="36BE9126" w:rsidR="00F903CB" w:rsidRDefault="00D9225D">
            <w:pPr>
              <w:widowControl w:val="0"/>
              <w:rPr>
                <w:sz w:val="20"/>
                <w:szCs w:val="20"/>
              </w:rPr>
            </w:pPr>
            <w:del w:id="1603" w:author="Authors" w:date="2024-04-25T10:59:00Z">
              <w:r>
                <w:rPr>
                  <w:sz w:val="20"/>
                  <w:szCs w:val="20"/>
                </w:rPr>
                <w:delText>2</w:delText>
              </w:r>
            </w:del>
            <w:ins w:id="1604" w:author="Authors" w:date="2024-04-25T10:59:00Z">
              <w:r w:rsidR="00BD468D">
                <w:rPr>
                  <w:sz w:val="20"/>
                  <w:szCs w:val="20"/>
                </w:rPr>
                <w:t>1</w:t>
              </w:r>
            </w:ins>
          </w:p>
        </w:tc>
        <w:tc>
          <w:tcPr>
            <w:tcW w:w="7710" w:type="dxa"/>
            <w:tcBorders>
              <w:top w:val="nil"/>
              <w:left w:val="nil"/>
              <w:bottom w:val="nil"/>
              <w:right w:val="nil"/>
            </w:tcBorders>
            <w:tcMar>
              <w:top w:w="20" w:type="dxa"/>
              <w:left w:w="20" w:type="dxa"/>
              <w:bottom w:w="100" w:type="dxa"/>
              <w:right w:w="20" w:type="dxa"/>
            </w:tcMar>
            <w:tcPrChange w:id="1605" w:author="Authors" w:date="2024-04-25T10:59:00Z">
              <w:tcPr>
                <w:tcW w:w="7710" w:type="dxa"/>
                <w:tcBorders>
                  <w:top w:val="nil"/>
                  <w:left w:val="nil"/>
                  <w:bottom w:val="nil"/>
                  <w:right w:val="nil"/>
                </w:tcBorders>
                <w:tcMar>
                  <w:top w:w="20" w:type="dxa"/>
                  <w:left w:w="20" w:type="dxa"/>
                  <w:bottom w:w="100" w:type="dxa"/>
                  <w:right w:w="20" w:type="dxa"/>
                </w:tcMar>
              </w:tcPr>
            </w:tcPrChange>
          </w:tcPr>
          <w:p w14:paraId="66053715" w14:textId="77777777" w:rsidR="00F903CB" w:rsidRDefault="00BD468D">
            <w:pPr>
              <w:widowControl w:val="0"/>
              <w:rPr>
                <w:sz w:val="20"/>
                <w:szCs w:val="20"/>
              </w:rPr>
            </w:pPr>
            <w:r>
              <w:rPr>
                <w:sz w:val="20"/>
                <w:szCs w:val="20"/>
              </w:rPr>
              <w:t xml:space="preserve">Intake distribution shapes for subnational groups without </w:t>
            </w:r>
            <w:proofErr w:type="spellStart"/>
            <w:r>
              <w:rPr>
                <w:sz w:val="20"/>
                <w:szCs w:val="20"/>
              </w:rPr>
              <w:t>nutriR</w:t>
            </w:r>
            <w:proofErr w:type="spellEnd"/>
            <w:r>
              <w:rPr>
                <w:sz w:val="20"/>
                <w:szCs w:val="20"/>
              </w:rPr>
              <w:t xml:space="preserve"> data can be borrowed, in order of preference, from the nearest age-sex group, the opposite sex, or the country with the most similar diet.</w:t>
            </w:r>
          </w:p>
        </w:tc>
      </w:tr>
      <w:tr w:rsidR="00F903CB" w14:paraId="75201128" w14:textId="77777777">
        <w:trPr>
          <w:trHeight w:val="144"/>
          <w:trPrChange w:id="1606" w:author="Authors" w:date="2024-04-25T10:59:00Z">
            <w:trPr>
              <w:trHeight w:val="144"/>
            </w:trPr>
          </w:trPrChange>
        </w:trPr>
        <w:tc>
          <w:tcPr>
            <w:tcW w:w="285" w:type="dxa"/>
            <w:tcBorders>
              <w:top w:val="nil"/>
              <w:left w:val="nil"/>
              <w:bottom w:val="nil"/>
              <w:right w:val="nil"/>
            </w:tcBorders>
            <w:tcMar>
              <w:top w:w="20" w:type="dxa"/>
              <w:left w:w="20" w:type="dxa"/>
              <w:bottom w:w="100" w:type="dxa"/>
              <w:right w:w="20" w:type="dxa"/>
            </w:tcMar>
            <w:tcPrChange w:id="1607" w:author="Authors" w:date="2024-04-25T10:59:00Z">
              <w:tcPr>
                <w:tcW w:w="285" w:type="dxa"/>
                <w:tcBorders>
                  <w:top w:val="nil"/>
                  <w:left w:val="nil"/>
                  <w:bottom w:val="nil"/>
                  <w:right w:val="nil"/>
                </w:tcBorders>
                <w:tcMar>
                  <w:top w:w="20" w:type="dxa"/>
                  <w:left w:w="20" w:type="dxa"/>
                  <w:bottom w:w="100" w:type="dxa"/>
                  <w:right w:w="20" w:type="dxa"/>
                </w:tcMar>
              </w:tcPr>
            </w:tcPrChange>
          </w:tcPr>
          <w:p w14:paraId="4F38FFB6" w14:textId="47D32743" w:rsidR="00F903CB" w:rsidRDefault="00D9225D">
            <w:pPr>
              <w:widowControl w:val="0"/>
              <w:rPr>
                <w:sz w:val="20"/>
                <w:szCs w:val="20"/>
              </w:rPr>
            </w:pPr>
            <w:del w:id="1608" w:author="Authors" w:date="2024-04-25T10:59:00Z">
              <w:r>
                <w:rPr>
                  <w:sz w:val="20"/>
                  <w:szCs w:val="20"/>
                </w:rPr>
                <w:delText>3</w:delText>
              </w:r>
            </w:del>
            <w:ins w:id="1609" w:author="Authors" w:date="2024-04-25T10:59:00Z">
              <w:r w:rsidR="00BD468D">
                <w:rPr>
                  <w:sz w:val="20"/>
                  <w:szCs w:val="20"/>
                </w:rPr>
                <w:t>2</w:t>
              </w:r>
            </w:ins>
          </w:p>
        </w:tc>
        <w:tc>
          <w:tcPr>
            <w:tcW w:w="7710" w:type="dxa"/>
            <w:tcBorders>
              <w:top w:val="nil"/>
              <w:left w:val="nil"/>
              <w:bottom w:val="nil"/>
              <w:right w:val="nil"/>
            </w:tcBorders>
            <w:tcMar>
              <w:top w:w="20" w:type="dxa"/>
              <w:left w:w="20" w:type="dxa"/>
              <w:bottom w:w="100" w:type="dxa"/>
              <w:right w:w="20" w:type="dxa"/>
            </w:tcMar>
            <w:tcPrChange w:id="1610" w:author="Authors" w:date="2024-04-25T10:59:00Z">
              <w:tcPr>
                <w:tcW w:w="7710" w:type="dxa"/>
                <w:tcBorders>
                  <w:top w:val="nil"/>
                  <w:left w:val="nil"/>
                  <w:bottom w:val="nil"/>
                  <w:right w:val="nil"/>
                </w:tcBorders>
                <w:tcMar>
                  <w:top w:w="20" w:type="dxa"/>
                  <w:left w:w="20" w:type="dxa"/>
                  <w:bottom w:w="100" w:type="dxa"/>
                  <w:right w:w="20" w:type="dxa"/>
                </w:tcMar>
              </w:tcPr>
            </w:tcPrChange>
          </w:tcPr>
          <w:p w14:paraId="58B6BA90" w14:textId="77777777" w:rsidR="00F903CB" w:rsidRDefault="00BD468D">
            <w:pPr>
              <w:widowControl w:val="0"/>
              <w:rPr>
                <w:sz w:val="20"/>
                <w:szCs w:val="20"/>
              </w:rPr>
            </w:pPr>
            <w:r>
              <w:rPr>
                <w:sz w:val="20"/>
                <w:szCs w:val="20"/>
              </w:rPr>
              <w:t>When intake distributions shift higher or lower, the median changes but the shape remains the same.</w:t>
            </w:r>
          </w:p>
        </w:tc>
      </w:tr>
      <w:tr w:rsidR="00F903CB" w14:paraId="00BEB244" w14:textId="77777777">
        <w:trPr>
          <w:trHeight w:val="144"/>
          <w:trPrChange w:id="1611" w:author="Authors" w:date="2024-04-25T10:59:00Z">
            <w:trPr>
              <w:trHeight w:val="144"/>
            </w:trPr>
          </w:trPrChange>
        </w:trPr>
        <w:tc>
          <w:tcPr>
            <w:tcW w:w="285" w:type="dxa"/>
            <w:tcBorders>
              <w:top w:val="nil"/>
              <w:left w:val="nil"/>
              <w:bottom w:val="nil"/>
              <w:right w:val="nil"/>
            </w:tcBorders>
            <w:tcMar>
              <w:top w:w="20" w:type="dxa"/>
              <w:left w:w="20" w:type="dxa"/>
              <w:bottom w:w="100" w:type="dxa"/>
              <w:right w:w="20" w:type="dxa"/>
            </w:tcMar>
            <w:tcPrChange w:id="1612" w:author="Authors" w:date="2024-04-25T10:59:00Z">
              <w:tcPr>
                <w:tcW w:w="285" w:type="dxa"/>
                <w:tcBorders>
                  <w:top w:val="nil"/>
                  <w:left w:val="nil"/>
                  <w:bottom w:val="nil"/>
                  <w:right w:val="nil"/>
                </w:tcBorders>
                <w:tcMar>
                  <w:top w:w="20" w:type="dxa"/>
                  <w:left w:w="20" w:type="dxa"/>
                  <w:bottom w:w="100" w:type="dxa"/>
                  <w:right w:w="20" w:type="dxa"/>
                </w:tcMar>
              </w:tcPr>
            </w:tcPrChange>
          </w:tcPr>
          <w:p w14:paraId="6A3F2C7B" w14:textId="0A96019F" w:rsidR="00F903CB" w:rsidRDefault="00D9225D">
            <w:pPr>
              <w:widowControl w:val="0"/>
              <w:rPr>
                <w:sz w:val="20"/>
                <w:szCs w:val="20"/>
              </w:rPr>
            </w:pPr>
            <w:del w:id="1613" w:author="Authors" w:date="2024-04-25T10:59:00Z">
              <w:r>
                <w:rPr>
                  <w:sz w:val="20"/>
                  <w:szCs w:val="20"/>
                </w:rPr>
                <w:delText>4</w:delText>
              </w:r>
            </w:del>
            <w:ins w:id="1614" w:author="Authors" w:date="2024-04-25T10:59:00Z">
              <w:r w:rsidR="00BD468D">
                <w:rPr>
                  <w:sz w:val="20"/>
                  <w:szCs w:val="20"/>
                </w:rPr>
                <w:t>3</w:t>
              </w:r>
            </w:ins>
          </w:p>
        </w:tc>
        <w:tc>
          <w:tcPr>
            <w:tcW w:w="7710" w:type="dxa"/>
            <w:tcBorders>
              <w:top w:val="nil"/>
              <w:left w:val="nil"/>
              <w:bottom w:val="nil"/>
              <w:right w:val="nil"/>
            </w:tcBorders>
            <w:tcMar>
              <w:top w:w="20" w:type="dxa"/>
              <w:left w:w="20" w:type="dxa"/>
              <w:bottom w:w="100" w:type="dxa"/>
              <w:right w:w="20" w:type="dxa"/>
            </w:tcMar>
            <w:tcPrChange w:id="1615" w:author="Authors" w:date="2024-04-25T10:59:00Z">
              <w:tcPr>
                <w:tcW w:w="7710" w:type="dxa"/>
                <w:tcBorders>
                  <w:top w:val="nil"/>
                  <w:left w:val="nil"/>
                  <w:bottom w:val="nil"/>
                  <w:right w:val="nil"/>
                </w:tcBorders>
                <w:tcMar>
                  <w:top w:w="20" w:type="dxa"/>
                  <w:left w:w="20" w:type="dxa"/>
                  <w:bottom w:w="100" w:type="dxa"/>
                  <w:right w:w="20" w:type="dxa"/>
                </w:tcMar>
              </w:tcPr>
            </w:tcPrChange>
          </w:tcPr>
          <w:p w14:paraId="149A5BC1" w14:textId="77777777" w:rsidR="00F903CB" w:rsidRDefault="00BD468D">
            <w:pPr>
              <w:widowControl w:val="0"/>
              <w:rPr>
                <w:sz w:val="20"/>
                <w:szCs w:val="20"/>
              </w:rPr>
            </w:pPr>
            <w:r>
              <w:rPr>
                <w:sz w:val="20"/>
                <w:szCs w:val="20"/>
              </w:rPr>
              <w:t>The requirement distribution for Vitamin B</w:t>
            </w:r>
            <w:r>
              <w:rPr>
                <w:sz w:val="20"/>
                <w:szCs w:val="20"/>
                <w:vertAlign w:val="subscript"/>
              </w:rPr>
              <w:t>12</w:t>
            </w:r>
            <w:r>
              <w:rPr>
                <w:sz w:val="20"/>
                <w:szCs w:val="20"/>
              </w:rPr>
              <w:t xml:space="preserve"> has a coefficient of variation (CV) of 0.25 and the requirement distributions of all other nutrients have CVs of 0.10.</w:t>
            </w:r>
          </w:p>
        </w:tc>
      </w:tr>
      <w:tr w:rsidR="00F903CB" w14:paraId="6E5D01FC" w14:textId="77777777">
        <w:trPr>
          <w:trHeight w:val="144"/>
          <w:trPrChange w:id="1616" w:author="Authors" w:date="2024-04-25T10:59:00Z">
            <w:trPr>
              <w:trHeight w:val="144"/>
            </w:trPr>
          </w:trPrChange>
        </w:trPr>
        <w:tc>
          <w:tcPr>
            <w:tcW w:w="285" w:type="dxa"/>
            <w:tcBorders>
              <w:top w:val="nil"/>
              <w:left w:val="nil"/>
              <w:bottom w:val="nil"/>
              <w:right w:val="nil"/>
            </w:tcBorders>
            <w:tcMar>
              <w:top w:w="20" w:type="dxa"/>
              <w:left w:w="20" w:type="dxa"/>
              <w:bottom w:w="100" w:type="dxa"/>
              <w:right w:w="20" w:type="dxa"/>
            </w:tcMar>
            <w:tcPrChange w:id="1617" w:author="Authors" w:date="2024-04-25T10:59:00Z">
              <w:tcPr>
                <w:tcW w:w="285" w:type="dxa"/>
                <w:tcBorders>
                  <w:top w:val="nil"/>
                  <w:left w:val="nil"/>
                  <w:bottom w:val="nil"/>
                  <w:right w:val="nil"/>
                </w:tcBorders>
                <w:tcMar>
                  <w:top w:w="20" w:type="dxa"/>
                  <w:left w:w="20" w:type="dxa"/>
                  <w:bottom w:w="100" w:type="dxa"/>
                  <w:right w:w="20" w:type="dxa"/>
                </w:tcMar>
              </w:tcPr>
            </w:tcPrChange>
          </w:tcPr>
          <w:p w14:paraId="2EC98231" w14:textId="37C8E0CB" w:rsidR="00F903CB" w:rsidRDefault="00D9225D">
            <w:pPr>
              <w:widowControl w:val="0"/>
              <w:rPr>
                <w:sz w:val="20"/>
                <w:szCs w:val="20"/>
              </w:rPr>
            </w:pPr>
            <w:del w:id="1618" w:author="Authors" w:date="2024-04-25T10:59:00Z">
              <w:r>
                <w:rPr>
                  <w:sz w:val="20"/>
                  <w:szCs w:val="20"/>
                </w:rPr>
                <w:delText>5</w:delText>
              </w:r>
            </w:del>
            <w:ins w:id="1619" w:author="Authors" w:date="2024-04-25T10:59:00Z">
              <w:r w:rsidR="00BD468D">
                <w:rPr>
                  <w:sz w:val="20"/>
                  <w:szCs w:val="20"/>
                </w:rPr>
                <w:t>4</w:t>
              </w:r>
            </w:ins>
          </w:p>
        </w:tc>
        <w:tc>
          <w:tcPr>
            <w:tcW w:w="7710" w:type="dxa"/>
            <w:tcBorders>
              <w:top w:val="nil"/>
              <w:left w:val="nil"/>
              <w:bottom w:val="nil"/>
              <w:right w:val="nil"/>
            </w:tcBorders>
            <w:tcMar>
              <w:top w:w="20" w:type="dxa"/>
              <w:left w:w="20" w:type="dxa"/>
              <w:bottom w:w="100" w:type="dxa"/>
              <w:right w:w="20" w:type="dxa"/>
            </w:tcMar>
            <w:tcPrChange w:id="1620" w:author="Authors" w:date="2024-04-25T10:59:00Z">
              <w:tcPr>
                <w:tcW w:w="7710" w:type="dxa"/>
                <w:tcBorders>
                  <w:top w:val="nil"/>
                  <w:left w:val="nil"/>
                  <w:bottom w:val="nil"/>
                  <w:right w:val="nil"/>
                </w:tcBorders>
                <w:tcMar>
                  <w:top w:w="20" w:type="dxa"/>
                  <w:left w:w="20" w:type="dxa"/>
                  <w:bottom w:w="100" w:type="dxa"/>
                  <w:right w:w="20" w:type="dxa"/>
                </w:tcMar>
              </w:tcPr>
            </w:tcPrChange>
          </w:tcPr>
          <w:p w14:paraId="03946115" w14:textId="77777777" w:rsidR="00F903CB" w:rsidRDefault="00BD468D">
            <w:pPr>
              <w:widowControl w:val="0"/>
              <w:rPr>
                <w:sz w:val="20"/>
                <w:szCs w:val="20"/>
              </w:rPr>
            </w:pPr>
            <w:r>
              <w:rPr>
                <w:sz w:val="20"/>
                <w:szCs w:val="20"/>
              </w:rPr>
              <w:t>We do not quantitatively evaluate the impact of fortified foods.</w:t>
            </w:r>
          </w:p>
        </w:tc>
      </w:tr>
    </w:tbl>
    <w:p w14:paraId="01220E35" w14:textId="77777777" w:rsidR="00F903CB" w:rsidRDefault="00BD468D">
      <w:r>
        <w:br w:type="page"/>
      </w:r>
    </w:p>
    <w:p w14:paraId="1287C778" w14:textId="1CECC2CD" w:rsidR="00F903CB" w:rsidRDefault="00BD468D">
      <w:pPr>
        <w:rPr>
          <w:rPrChange w:id="1621" w:author="Authors" w:date="2024-04-25T10:59:00Z">
            <w:rPr>
              <w:color w:val="FF0000"/>
            </w:rPr>
          </w:rPrChange>
        </w:rPr>
      </w:pPr>
      <w:r>
        <w:rPr>
          <w:b/>
          <w:noProof/>
        </w:rPr>
        <w:lastRenderedPageBreak/>
        <w:drawing>
          <wp:inline distT="114300" distB="114300" distL="114300" distR="11430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5943600" cy="2286000"/>
                    </a:xfrm>
                    <a:prstGeom prst="rect">
                      <a:avLst/>
                    </a:prstGeom>
                    <a:ln/>
                  </pic:spPr>
                </pic:pic>
              </a:graphicData>
            </a:graphic>
          </wp:inline>
        </w:drawing>
      </w:r>
      <w:r>
        <w:rPr>
          <w:b/>
        </w:rPr>
        <w:t>Figure S1.</w:t>
      </w:r>
      <w:r>
        <w:t xml:space="preserve"> Human population size in 2018 from the World Bank.</w:t>
      </w:r>
      <w:r w:rsidR="00D9225D">
        <w:fldChar w:fldCharType="begin"/>
      </w:r>
      <w:r w:rsidR="00D9225D">
        <w:instrText xml:space="preserve"> HYPERLINK "https://www.zotero.org/google-docs/?b9Sl9Z" \h </w:instrText>
      </w:r>
      <w:r w:rsidR="00D9225D">
        <w:fldChar w:fldCharType="separate"/>
      </w:r>
      <w:del w:id="1622" w:author="Authors" w:date="2024-04-25T10:59:00Z">
        <w:r w:rsidR="00D9225D">
          <w:rPr>
            <w:vertAlign w:val="superscript"/>
          </w:rPr>
          <w:delText>25</w:delText>
        </w:r>
      </w:del>
      <w:ins w:id="1623" w:author="Authors" w:date="2024-04-25T10:59:00Z">
        <w:r>
          <w:rPr>
            <w:vertAlign w:val="superscript"/>
          </w:rPr>
          <w:t>26</w:t>
        </w:r>
      </w:ins>
      <w:r w:rsidR="00D9225D">
        <w:rPr>
          <w:vertAlign w:val="superscript"/>
        </w:rPr>
        <w:fldChar w:fldCharType="end"/>
      </w:r>
      <w:r>
        <w:t xml:space="preserve"> Countries with land areas less than 25,000 km</w:t>
      </w:r>
      <w:r>
        <w:rPr>
          <w:vertAlign w:val="superscript"/>
        </w:rPr>
        <w:t>2</w:t>
      </w:r>
      <w:r>
        <w:t xml:space="preserve"> are shown as points to increase visibility.</w:t>
      </w:r>
      <w:del w:id="1624" w:author="Authors" w:date="2024-04-25T10:59:00Z">
        <w:r w:rsidR="00D9225D">
          <w:br w:type="page"/>
        </w:r>
      </w:del>
    </w:p>
    <w:p w14:paraId="41F9EF77" w14:textId="77777777" w:rsidR="00957831" w:rsidRDefault="00D9225D">
      <w:pPr>
        <w:rPr>
          <w:del w:id="1625" w:author="Authors" w:date="2024-04-25T10:59:00Z"/>
        </w:rPr>
      </w:pPr>
      <w:del w:id="1626" w:author="Authors" w:date="2024-04-25T10:59:00Z">
        <w:r>
          <w:rPr>
            <w:b/>
            <w:noProof/>
          </w:rPr>
          <w:drawing>
            <wp:inline distT="114300" distB="114300" distL="114300" distR="114300" wp14:anchorId="69D95B18" wp14:editId="5288A6F2">
              <wp:extent cx="5943600" cy="2286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5943600" cy="2286000"/>
                      </a:xfrm>
                      <a:prstGeom prst="rect">
                        <a:avLst/>
                      </a:prstGeom>
                      <a:ln/>
                    </pic:spPr>
                  </pic:pic>
                </a:graphicData>
              </a:graphic>
            </wp:inline>
          </w:drawing>
        </w:r>
        <w:r>
          <w:rPr>
            <w:b/>
          </w:rPr>
          <w:delText xml:space="preserve">Figure S2. </w:delText>
        </w:r>
        <w:r>
          <w:delText>Coverage of the Global Dietary Database (GDD)</w:delText>
        </w:r>
        <w:r>
          <w:fldChar w:fldCharType="begin"/>
        </w:r>
        <w:r>
          <w:delInstrText xml:space="preserve"> HYPERLINK "https://www.zotero.org/google-</w:delInstrText>
        </w:r>
        <w:r>
          <w:delInstrText xml:space="preserve">docs/?Mq0ARL" \h </w:delInstrText>
        </w:r>
        <w:r>
          <w:fldChar w:fldCharType="separate"/>
        </w:r>
        <w:r>
          <w:rPr>
            <w:vertAlign w:val="superscript"/>
          </w:rPr>
          <w:delText>19</w:delText>
        </w:r>
        <w:r>
          <w:rPr>
            <w:vertAlign w:val="superscript"/>
          </w:rPr>
          <w:fldChar w:fldCharType="end"/>
        </w:r>
        <w:r>
          <w:delText xml:space="preserve"> and countries used to supply data to countries without data. Light gray countries are countries with GDD data and red countries are countries without GDD data. Lines indicate which countries with data are assumed to be representative o</w:delText>
        </w:r>
        <w:r>
          <w:delText>f the countries without data.</w:delText>
        </w:r>
      </w:del>
    </w:p>
    <w:p w14:paraId="2C647C87" w14:textId="77777777" w:rsidR="00957831" w:rsidRDefault="00D9225D">
      <w:pPr>
        <w:rPr>
          <w:del w:id="1627" w:author="Authors" w:date="2024-04-25T10:59:00Z"/>
        </w:rPr>
      </w:pPr>
      <w:del w:id="1628" w:author="Authors" w:date="2024-04-25T10:59:00Z">
        <w:r>
          <w:br w:type="page"/>
        </w:r>
      </w:del>
    </w:p>
    <w:p w14:paraId="7DFC139E" w14:textId="260A07C8" w:rsidR="00F903CB" w:rsidRDefault="00D9225D">
      <w:pPr>
        <w:rPr>
          <w:ins w:id="1629" w:author="Authors" w:date="2024-04-25T10:59:00Z"/>
        </w:rPr>
      </w:pPr>
      <w:del w:id="1630" w:author="Authors" w:date="2024-04-25T10:59:00Z">
        <w:r>
          <w:rPr>
            <w:b/>
            <w:noProof/>
          </w:rPr>
          <w:drawing>
            <wp:inline distT="114300" distB="114300" distL="114300" distR="114300" wp14:anchorId="5F797C16" wp14:editId="529A4097">
              <wp:extent cx="5943600" cy="59436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5943600" cy="5943600"/>
                      </a:xfrm>
                      <a:prstGeom prst="rect">
                        <a:avLst/>
                      </a:prstGeom>
                      <a:ln/>
                    </pic:spPr>
                  </pic:pic>
                </a:graphicData>
              </a:graphic>
            </wp:inline>
          </w:drawing>
        </w:r>
        <w:r>
          <w:rPr>
            <w:b/>
          </w:rPr>
          <w:delText>Figure S3.</w:delText>
        </w:r>
      </w:del>
      <w:ins w:id="1631" w:author="Authors" w:date="2024-04-25T10:59:00Z">
        <w:r w:rsidR="00BD468D">
          <w:br w:type="page"/>
        </w:r>
      </w:ins>
    </w:p>
    <w:p w14:paraId="4A89959D" w14:textId="77777777" w:rsidR="00F903CB" w:rsidRDefault="00BD468D">
      <w:ins w:id="1632" w:author="Authors" w:date="2024-04-25T10:59:00Z">
        <w:r>
          <w:rPr>
            <w:b/>
            <w:noProof/>
          </w:rPr>
          <w:lastRenderedPageBreak/>
          <w:drawing>
            <wp:inline distT="114300" distB="114300" distL="114300" distR="114300">
              <wp:extent cx="5943600" cy="5943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943600" cy="5943600"/>
                      </a:xfrm>
                      <a:prstGeom prst="rect">
                        <a:avLst/>
                      </a:prstGeom>
                      <a:ln/>
                    </pic:spPr>
                  </pic:pic>
                </a:graphicData>
              </a:graphic>
            </wp:inline>
          </w:drawing>
        </w:r>
        <w:r>
          <w:rPr>
            <w:b/>
          </w:rPr>
          <w:t>Figure S2.</w:t>
        </w:r>
      </w:ins>
      <w:r>
        <w:t xml:space="preserve"> The Euclidean distance between the nutrient intakes of the 185 countries with GDD intake estimates. Euclidean distances were calculated using national averages of vitamin and mineral intakes. Small Euclidean distances indicate countries with very similar national-scale nutrient intakes and large Euclidean distances indicate countries with very different national scale nutrient intakes. See </w:t>
      </w:r>
      <w:r>
        <w:rPr>
          <w:b/>
        </w:rPr>
        <w:t>Table S2</w:t>
      </w:r>
      <w:r>
        <w:t xml:space="preserve"> for a list of the vitamins and minerals included in this calculation. Countries are grouped by continent. Palestinian territories (PSE) and Lebanon (LBN) have dramatically different nutrient intakes than every other country (the horizontal and vertical red bands represent extremely far Euclidean distance).</w:t>
      </w:r>
    </w:p>
    <w:p w14:paraId="1B3D77FC" w14:textId="77777777" w:rsidR="00F903CB" w:rsidRDefault="00BD468D">
      <w:r>
        <w:br w:type="page"/>
      </w:r>
    </w:p>
    <w:p w14:paraId="2030D11F" w14:textId="77777777" w:rsidR="00F903CB" w:rsidRDefault="00F903CB"/>
    <w:p w14:paraId="0BD34C2F" w14:textId="51298349" w:rsidR="00F903CB" w:rsidRDefault="00D9225D">
      <w:pPr>
        <w:rPr>
          <w:color w:val="FF0000"/>
        </w:rPr>
      </w:pPr>
      <w:del w:id="1633" w:author="Authors" w:date="2024-04-25T10:59:00Z">
        <w:r>
          <w:rPr>
            <w:b/>
            <w:noProof/>
          </w:rPr>
          <w:drawing>
            <wp:inline distT="114300" distB="114300" distL="114300" distR="114300" wp14:anchorId="3ACA6A93" wp14:editId="026754B6">
              <wp:extent cx="5943600" cy="32004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5943600" cy="3200400"/>
                      </a:xfrm>
                      <a:prstGeom prst="rect">
                        <a:avLst/>
                      </a:prstGeom>
                      <a:ln/>
                    </pic:spPr>
                  </pic:pic>
                </a:graphicData>
              </a:graphic>
            </wp:inline>
          </w:drawing>
        </w:r>
      </w:del>
      <w:ins w:id="1634" w:author="Authors" w:date="2024-04-25T10:59:00Z">
        <w:r w:rsidR="00BD468D">
          <w:rPr>
            <w:b/>
            <w:noProof/>
          </w:rPr>
          <w:drawing>
            <wp:inline distT="114300" distB="114300" distL="114300" distR="114300">
              <wp:extent cx="5943600" cy="3200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5943600" cy="3200400"/>
                      </a:xfrm>
                      <a:prstGeom prst="rect">
                        <a:avLst/>
                      </a:prstGeom>
                      <a:ln/>
                    </pic:spPr>
                  </pic:pic>
                </a:graphicData>
              </a:graphic>
            </wp:inline>
          </w:drawing>
        </w:r>
      </w:ins>
      <w:r w:rsidR="00BD468D">
        <w:rPr>
          <w:b/>
        </w:rPr>
        <w:t xml:space="preserve">Figure </w:t>
      </w:r>
      <w:del w:id="1635" w:author="Authors" w:date="2024-04-25T10:59:00Z">
        <w:r>
          <w:rPr>
            <w:b/>
          </w:rPr>
          <w:delText>S4</w:delText>
        </w:r>
      </w:del>
      <w:ins w:id="1636" w:author="Authors" w:date="2024-04-25T10:59:00Z">
        <w:r w:rsidR="00BD468D">
          <w:rPr>
            <w:b/>
          </w:rPr>
          <w:t>S3</w:t>
        </w:r>
      </w:ins>
      <w:r w:rsidR="00BD468D">
        <w:rPr>
          <w:b/>
        </w:rPr>
        <w:t xml:space="preserve">. </w:t>
      </w:r>
      <w:r w:rsidR="00BD468D">
        <w:t>The availability of distribution shape information for building usual intake distributions for all of the evaluated subnational age-sex groups. Panel A shows the number of countries contributing shape information and Panel B shows the percentage of age-sex groups with known shape information or with shape information borrowed from the closest age group or the opposite group. Shape information for the remaining percentage is borrowed from the corresponding age-sex group from the most similar country (see methods).</w:t>
      </w:r>
      <w:r w:rsidR="00BD468D">
        <w:br w:type="page"/>
      </w:r>
    </w:p>
    <w:p w14:paraId="441E6A36" w14:textId="09ECEC46" w:rsidR="00F903CB" w:rsidRDefault="00D9225D">
      <w:pPr>
        <w:rPr>
          <w:color w:val="FF0000"/>
        </w:rPr>
      </w:pPr>
      <w:del w:id="1637" w:author="Authors" w:date="2024-04-25T10:59:00Z">
        <w:r>
          <w:rPr>
            <w:b/>
            <w:noProof/>
          </w:rPr>
          <w:lastRenderedPageBreak/>
          <w:drawing>
            <wp:inline distT="114300" distB="114300" distL="114300" distR="114300" wp14:anchorId="1A70E7EA" wp14:editId="787DB746">
              <wp:extent cx="5943600" cy="32004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943600" cy="3200400"/>
                      </a:xfrm>
                      <a:prstGeom prst="rect">
                        <a:avLst/>
                      </a:prstGeom>
                      <a:ln/>
                    </pic:spPr>
                  </pic:pic>
                </a:graphicData>
              </a:graphic>
            </wp:inline>
          </w:drawing>
        </w:r>
      </w:del>
      <w:ins w:id="1638" w:author="Authors" w:date="2024-04-25T10:59:00Z">
        <w:r w:rsidR="00BD468D">
          <w:rPr>
            <w:b/>
            <w:noProof/>
          </w:rPr>
          <w:drawing>
            <wp:inline distT="114300" distB="114300" distL="114300" distR="114300">
              <wp:extent cx="5943600" cy="3200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9"/>
                      <a:srcRect/>
                      <a:stretch>
                        <a:fillRect/>
                      </a:stretch>
                    </pic:blipFill>
                    <pic:spPr>
                      <a:xfrm>
                        <a:off x="0" y="0"/>
                        <a:ext cx="5943600" cy="3200400"/>
                      </a:xfrm>
                      <a:prstGeom prst="rect">
                        <a:avLst/>
                      </a:prstGeom>
                      <a:ln/>
                    </pic:spPr>
                  </pic:pic>
                </a:graphicData>
              </a:graphic>
            </wp:inline>
          </w:drawing>
        </w:r>
      </w:ins>
      <w:r w:rsidR="00BD468D">
        <w:rPr>
          <w:b/>
        </w:rPr>
        <w:t xml:space="preserve">Figure </w:t>
      </w:r>
      <w:del w:id="1639" w:author="Authors" w:date="2024-04-25T10:59:00Z">
        <w:r>
          <w:rPr>
            <w:b/>
          </w:rPr>
          <w:delText>S5</w:delText>
        </w:r>
      </w:del>
      <w:ins w:id="1640" w:author="Authors" w:date="2024-04-25T10:59:00Z">
        <w:r w:rsidR="00BD468D">
          <w:rPr>
            <w:b/>
          </w:rPr>
          <w:t>S4</w:t>
        </w:r>
      </w:ins>
      <w:r w:rsidR="00BD468D">
        <w:rPr>
          <w:b/>
        </w:rPr>
        <w:t xml:space="preserve">. </w:t>
      </w:r>
      <w:r w:rsidR="00BD468D">
        <w:t>Conceptual illustration of the methods used to shift the distributions defined by the matched shape parameters to match the Global Dietary Database median for each subnational group. Distributions were shifted by maintaining the variability parameter (</w:t>
      </w:r>
      <w:r w:rsidR="00BD468D">
        <w:rPr>
          <w:i/>
        </w:rPr>
        <w:t xml:space="preserve">α </w:t>
      </w:r>
      <w:r w:rsidR="00BD468D">
        <w:t xml:space="preserve">and </w:t>
      </w:r>
      <w:r w:rsidR="00BD468D">
        <w:rPr>
          <w:i/>
        </w:rPr>
        <w:t xml:space="preserve">σ </w:t>
      </w:r>
      <w:r w:rsidR="00BD468D">
        <w:t>for the gamma and log-normal distributions, respectively) and shifting the centrality parameter (</w:t>
      </w:r>
      <w:r w:rsidR="00BD468D">
        <w:rPr>
          <w:i/>
        </w:rPr>
        <w:t xml:space="preserve">β </w:t>
      </w:r>
      <w:r w:rsidR="00BD468D">
        <w:t xml:space="preserve">and </w:t>
      </w:r>
      <w:r w:rsidR="00BD468D">
        <w:rPr>
          <w:i/>
        </w:rPr>
        <w:t xml:space="preserve">µ </w:t>
      </w:r>
      <w:r w:rsidR="00BD468D">
        <w:t xml:space="preserve">for the gamma and log-normal distributions, respectively). </w:t>
      </w:r>
    </w:p>
    <w:p w14:paraId="5DDD69DD" w14:textId="77777777" w:rsidR="00F903CB" w:rsidRDefault="00BD468D">
      <w:r>
        <w:br w:type="page"/>
      </w:r>
    </w:p>
    <w:p w14:paraId="123331BC" w14:textId="17C9AA29" w:rsidR="00F903CB" w:rsidRDefault="00D9225D">
      <w:del w:id="1641" w:author="Authors" w:date="2024-04-25T10:59:00Z">
        <w:r>
          <w:rPr>
            <w:b/>
            <w:noProof/>
          </w:rPr>
          <w:lastRenderedPageBreak/>
          <w:drawing>
            <wp:inline distT="114300" distB="114300" distL="114300" distR="114300" wp14:anchorId="2BF4DDDA" wp14:editId="6BEFC916">
              <wp:extent cx="5943600" cy="59436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5943600" cy="5943600"/>
                      </a:xfrm>
                      <a:prstGeom prst="rect">
                        <a:avLst/>
                      </a:prstGeom>
                      <a:ln/>
                    </pic:spPr>
                  </pic:pic>
                </a:graphicData>
              </a:graphic>
            </wp:inline>
          </w:drawing>
        </w:r>
      </w:del>
      <w:ins w:id="1642" w:author="Authors" w:date="2024-04-25T10:59:00Z">
        <w:r w:rsidR="00BD468D">
          <w:rPr>
            <w:b/>
            <w:noProof/>
          </w:rPr>
          <w:drawing>
            <wp:inline distT="114300" distB="114300" distL="114300" distR="114300">
              <wp:extent cx="5943600" cy="5943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0"/>
                      <a:srcRect/>
                      <a:stretch>
                        <a:fillRect/>
                      </a:stretch>
                    </pic:blipFill>
                    <pic:spPr>
                      <a:xfrm>
                        <a:off x="0" y="0"/>
                        <a:ext cx="5943600" cy="5943600"/>
                      </a:xfrm>
                      <a:prstGeom prst="rect">
                        <a:avLst/>
                      </a:prstGeom>
                      <a:ln/>
                    </pic:spPr>
                  </pic:pic>
                </a:graphicData>
              </a:graphic>
            </wp:inline>
          </w:drawing>
        </w:r>
      </w:ins>
      <w:r w:rsidR="00BD468D">
        <w:rPr>
          <w:b/>
        </w:rPr>
        <w:t xml:space="preserve">Figure </w:t>
      </w:r>
      <w:del w:id="1643" w:author="Authors" w:date="2024-04-25T10:59:00Z">
        <w:r>
          <w:rPr>
            <w:b/>
          </w:rPr>
          <w:delText>S6</w:delText>
        </w:r>
      </w:del>
      <w:ins w:id="1644" w:author="Authors" w:date="2024-04-25T10:59:00Z">
        <w:r w:rsidR="00BD468D">
          <w:rPr>
            <w:b/>
          </w:rPr>
          <w:t>S5</w:t>
        </w:r>
      </w:ins>
      <w:r w:rsidR="00BD468D">
        <w:rPr>
          <w:b/>
        </w:rPr>
        <w:t>.</w:t>
      </w:r>
      <w:r w:rsidR="00BD468D">
        <w:t xml:space="preserve"> Harmonized average requirements (H-ARs) from Allen et al.</w:t>
      </w:r>
      <w:hyperlink r:id="rId111">
        <w:r w:rsidR="00BD468D">
          <w:rPr>
            <w:vertAlign w:val="superscript"/>
          </w:rPr>
          <w:t>24</w:t>
        </w:r>
      </w:hyperlink>
      <w:r w:rsidR="00BD468D">
        <w:t xml:space="preserve"> for 13 of 15  nutrients evaluated in this paper. Males and females have identical average requirements for calcium, folate, iodine, riboflavin, selenium, vitamin B</w:t>
      </w:r>
      <w:r w:rsidR="00BD468D">
        <w:rPr>
          <w:vertAlign w:val="subscript"/>
          <w:rPrChange w:id="1645" w:author="Authors" w:date="2024-04-25T10:59:00Z">
            <w:rPr/>
          </w:rPrChange>
        </w:rPr>
        <w:t>12</w:t>
      </w:r>
      <w:r w:rsidR="00BD468D">
        <w:t xml:space="preserve">, and vitamin E. Average requirements for iron and zinc are shown in </w:t>
      </w:r>
      <w:del w:id="1646" w:author="Authors" w:date="2024-04-25T10:59:00Z">
        <w:r>
          <w:rPr>
            <w:b/>
          </w:rPr>
          <w:delText>Figure</w:delText>
        </w:r>
      </w:del>
      <w:ins w:id="1647" w:author="Authors" w:date="2024-04-25T10:59:00Z">
        <w:r w:rsidR="00BD468D">
          <w:rPr>
            <w:b/>
          </w:rPr>
          <w:t>Figures S6 and</w:t>
        </w:r>
      </w:ins>
      <w:r w:rsidR="00BD468D">
        <w:rPr>
          <w:b/>
        </w:rPr>
        <w:t xml:space="preserve"> S7</w:t>
      </w:r>
      <w:ins w:id="1648" w:author="Authors" w:date="2024-04-25T10:59:00Z">
        <w:r w:rsidR="00BD468D">
          <w:t>, respectively</w:t>
        </w:r>
      </w:ins>
      <w:r w:rsidR="00BD468D">
        <w:t>. Harmonized average requirements are drawn from the U.S. Institute of Medicine (IOM) and European Food Safety Authority (EFSA).</w:t>
      </w:r>
      <w:r w:rsidR="00BD468D">
        <w:br w:type="page"/>
      </w:r>
    </w:p>
    <w:p w14:paraId="5107A2BB" w14:textId="474E676E" w:rsidR="00F903CB" w:rsidRDefault="00D9225D">
      <w:del w:id="1649" w:author="Authors" w:date="2024-04-25T10:59:00Z">
        <w:r>
          <w:rPr>
            <w:b/>
            <w:noProof/>
          </w:rPr>
          <w:lastRenderedPageBreak/>
          <w:drawing>
            <wp:inline distT="114300" distB="114300" distL="114300" distR="114300" wp14:anchorId="23299CB2" wp14:editId="0E6D0F84">
              <wp:extent cx="5943600" cy="27432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43600" cy="2743200"/>
                      </a:xfrm>
                      <a:prstGeom prst="rect">
                        <a:avLst/>
                      </a:prstGeom>
                      <a:ln/>
                    </pic:spPr>
                  </pic:pic>
                </a:graphicData>
              </a:graphic>
            </wp:inline>
          </w:drawing>
        </w:r>
      </w:del>
      <w:ins w:id="1650" w:author="Authors" w:date="2024-04-25T10:59:00Z">
        <w:r w:rsidR="00BD468D">
          <w:rPr>
            <w:b/>
            <w:noProof/>
          </w:rPr>
          <w:drawing>
            <wp:inline distT="114300" distB="114300" distL="114300" distR="114300">
              <wp:extent cx="59436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5943600" cy="2743200"/>
                      </a:xfrm>
                      <a:prstGeom prst="rect">
                        <a:avLst/>
                      </a:prstGeom>
                      <a:ln/>
                    </pic:spPr>
                  </pic:pic>
                </a:graphicData>
              </a:graphic>
            </wp:inline>
          </w:drawing>
        </w:r>
      </w:ins>
      <w:r w:rsidR="00BD468D">
        <w:rPr>
          <w:b/>
        </w:rPr>
        <w:t xml:space="preserve">Figure </w:t>
      </w:r>
      <w:del w:id="1651" w:author="Authors" w:date="2024-04-25T10:59:00Z">
        <w:r>
          <w:rPr>
            <w:b/>
          </w:rPr>
          <w:delText>S7</w:delText>
        </w:r>
      </w:del>
      <w:ins w:id="1652" w:author="Authors" w:date="2024-04-25T10:59:00Z">
        <w:r w:rsidR="00BD468D">
          <w:rPr>
            <w:b/>
          </w:rPr>
          <w:t>S6</w:t>
        </w:r>
      </w:ins>
      <w:r w:rsidR="00BD468D">
        <w:rPr>
          <w:b/>
        </w:rPr>
        <w:t>.</w:t>
      </w:r>
      <w:r w:rsidR="00BD468D">
        <w:t xml:space="preserve"> Average requirements for zinc by age-sex group based on diet type, as specified by Allen et al.</w:t>
      </w:r>
      <w:hyperlink r:id="rId113">
        <w:r w:rsidR="00BD468D">
          <w:rPr>
            <w:vertAlign w:val="superscript"/>
          </w:rPr>
          <w:t>24</w:t>
        </w:r>
      </w:hyperlink>
      <w:r w:rsidR="00BD468D">
        <w:t xml:space="preserve">, and 2005 phytate intake, as estimated by </w:t>
      </w:r>
      <w:proofErr w:type="spellStart"/>
      <w:r w:rsidR="00BD468D">
        <w:t>Wessells</w:t>
      </w:r>
      <w:proofErr w:type="spellEnd"/>
      <w:r w:rsidR="00BD468D">
        <w:t xml:space="preserve"> and Brown</w:t>
      </w:r>
      <w:r>
        <w:fldChar w:fldCharType="begin"/>
      </w:r>
      <w:r>
        <w:instrText xml:space="preserve"> HYPERLINK "https://www.zotero.org/google-docs/?TzuX3R" \h </w:instrText>
      </w:r>
      <w:r>
        <w:fldChar w:fldCharType="separate"/>
      </w:r>
      <w:del w:id="1653" w:author="Authors" w:date="2024-04-25T10:59:00Z">
        <w:r>
          <w:rPr>
            <w:vertAlign w:val="superscript"/>
          </w:rPr>
          <w:delText>32</w:delText>
        </w:r>
      </w:del>
      <w:ins w:id="1654" w:author="Authors" w:date="2024-04-25T10:59:00Z">
        <w:r w:rsidR="00BD468D">
          <w:rPr>
            <w:vertAlign w:val="superscript"/>
          </w:rPr>
          <w:t>36</w:t>
        </w:r>
      </w:ins>
      <w:r>
        <w:rPr>
          <w:vertAlign w:val="superscript"/>
        </w:rPr>
        <w:fldChar w:fldCharType="end"/>
      </w:r>
      <w:r w:rsidR="00BD468D">
        <w:t>. The colored lines represent the requirements estimated for each country.</w:t>
      </w:r>
      <w:r w:rsidR="00BD468D">
        <w:br w:type="page"/>
      </w:r>
      <w:del w:id="1655" w:author="Authors" w:date="2024-04-25T10:59:00Z">
        <w:r>
          <w:rPr>
            <w:b/>
            <w:noProof/>
          </w:rPr>
          <w:lastRenderedPageBreak/>
          <w:drawing>
            <wp:inline distT="114300" distB="114300" distL="114300" distR="114300" wp14:anchorId="68038FB1" wp14:editId="6BAC651F">
              <wp:extent cx="5943600" cy="27432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5943600" cy="2743200"/>
                      </a:xfrm>
                      <a:prstGeom prst="rect">
                        <a:avLst/>
                      </a:prstGeom>
                      <a:ln/>
                    </pic:spPr>
                  </pic:pic>
                </a:graphicData>
              </a:graphic>
            </wp:inline>
          </w:drawing>
        </w:r>
      </w:del>
      <w:ins w:id="1656" w:author="Authors" w:date="2024-04-25T10:59:00Z">
        <w:r w:rsidR="00BD468D">
          <w:rPr>
            <w:b/>
            <w:noProof/>
          </w:rPr>
          <w:drawing>
            <wp:inline distT="114300" distB="114300" distL="114300" distR="114300">
              <wp:extent cx="5943600" cy="274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a:stretch>
                        <a:fillRect/>
                      </a:stretch>
                    </pic:blipFill>
                    <pic:spPr>
                      <a:xfrm>
                        <a:off x="0" y="0"/>
                        <a:ext cx="5943600" cy="2743200"/>
                      </a:xfrm>
                      <a:prstGeom prst="rect">
                        <a:avLst/>
                      </a:prstGeom>
                      <a:ln/>
                    </pic:spPr>
                  </pic:pic>
                </a:graphicData>
              </a:graphic>
            </wp:inline>
          </w:drawing>
        </w:r>
      </w:ins>
      <w:r w:rsidR="00BD468D">
        <w:rPr>
          <w:b/>
        </w:rPr>
        <w:t xml:space="preserve">Figure </w:t>
      </w:r>
      <w:del w:id="1657" w:author="Authors" w:date="2024-04-25T10:59:00Z">
        <w:r>
          <w:rPr>
            <w:b/>
          </w:rPr>
          <w:delText>S8</w:delText>
        </w:r>
      </w:del>
      <w:ins w:id="1658" w:author="Authors" w:date="2024-04-25T10:59:00Z">
        <w:r w:rsidR="00BD468D">
          <w:rPr>
            <w:b/>
          </w:rPr>
          <w:t>S7</w:t>
        </w:r>
      </w:ins>
      <w:r w:rsidR="00BD468D">
        <w:rPr>
          <w:b/>
        </w:rPr>
        <w:t>.</w:t>
      </w:r>
      <w:r w:rsidR="00BD468D">
        <w:t xml:space="preserve"> Average requirements for iron by age-sex group based on country-specific absorption levels. Countries were assigned an absorption level based on their phytate (</w:t>
      </w:r>
      <w:r w:rsidR="00BD468D">
        <w:rPr>
          <w:b/>
        </w:rPr>
        <w:t xml:space="preserve">Figure </w:t>
      </w:r>
      <w:del w:id="1659" w:author="Authors" w:date="2024-04-25T10:59:00Z">
        <w:r>
          <w:rPr>
            <w:b/>
          </w:rPr>
          <w:delText>S9</w:delText>
        </w:r>
      </w:del>
      <w:ins w:id="1660" w:author="Authors" w:date="2024-04-25T10:59:00Z">
        <w:r w:rsidR="00BD468D">
          <w:rPr>
            <w:b/>
          </w:rPr>
          <w:t>S8</w:t>
        </w:r>
      </w:ins>
      <w:r w:rsidR="00BD468D">
        <w:t>) and animal-source food (ASF) intakes (i.e., sum of unprocessed red meat, processed meat, seafood, and egg intakes) (</w:t>
      </w:r>
      <w:r w:rsidR="00BD468D">
        <w:rPr>
          <w:b/>
        </w:rPr>
        <w:t xml:space="preserve">Figure </w:t>
      </w:r>
      <w:del w:id="1661" w:author="Authors" w:date="2024-04-25T10:59:00Z">
        <w:r>
          <w:rPr>
            <w:b/>
          </w:rPr>
          <w:delText>S10</w:delText>
        </w:r>
      </w:del>
      <w:ins w:id="1662" w:author="Authors" w:date="2024-04-25T10:59:00Z">
        <w:r w:rsidR="00BD468D">
          <w:rPr>
            <w:b/>
          </w:rPr>
          <w:t>S9</w:t>
        </w:r>
      </w:ins>
      <w:r w:rsidR="00BD468D">
        <w:t xml:space="preserve">). See </w:t>
      </w:r>
      <w:r w:rsidR="00BD468D">
        <w:rPr>
          <w:b/>
        </w:rPr>
        <w:t xml:space="preserve">Figure </w:t>
      </w:r>
      <w:del w:id="1663" w:author="Authors" w:date="2024-04-25T10:59:00Z">
        <w:r>
          <w:rPr>
            <w:b/>
          </w:rPr>
          <w:delText>S11</w:delText>
        </w:r>
      </w:del>
      <w:ins w:id="1664" w:author="Authors" w:date="2024-04-25T10:59:00Z">
        <w:r w:rsidR="00BD468D">
          <w:rPr>
            <w:b/>
          </w:rPr>
          <w:t>S10</w:t>
        </w:r>
      </w:ins>
      <w:r w:rsidR="00BD468D">
        <w:t xml:space="preserve"> for a map of absorption levels.</w:t>
      </w:r>
      <w:r w:rsidR="00BD468D">
        <w:br w:type="page"/>
      </w:r>
    </w:p>
    <w:p w14:paraId="2CFACAEF" w14:textId="385B5933" w:rsidR="00F903CB" w:rsidRDefault="00D9225D">
      <w:del w:id="1665" w:author="Authors" w:date="2024-04-25T10:59:00Z">
        <w:r>
          <w:rPr>
            <w:b/>
            <w:noProof/>
          </w:rPr>
          <w:lastRenderedPageBreak/>
          <w:drawing>
            <wp:inline distT="114300" distB="114300" distL="114300" distR="114300" wp14:anchorId="059E3A93" wp14:editId="2239BEB8">
              <wp:extent cx="5943600" cy="18288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5"/>
                      <a:srcRect/>
                      <a:stretch>
                        <a:fillRect/>
                      </a:stretch>
                    </pic:blipFill>
                    <pic:spPr>
                      <a:xfrm>
                        <a:off x="0" y="0"/>
                        <a:ext cx="5943600" cy="1828800"/>
                      </a:xfrm>
                      <a:prstGeom prst="rect">
                        <a:avLst/>
                      </a:prstGeom>
                      <a:ln/>
                    </pic:spPr>
                  </pic:pic>
                </a:graphicData>
              </a:graphic>
            </wp:inline>
          </w:drawing>
        </w:r>
      </w:del>
      <w:ins w:id="1666" w:author="Authors" w:date="2024-04-25T10:59:00Z">
        <w:r w:rsidR="00BD468D">
          <w:rPr>
            <w:b/>
            <w:noProof/>
          </w:rPr>
          <w:drawing>
            <wp:inline distT="114300" distB="114300" distL="114300" distR="114300">
              <wp:extent cx="5943600" cy="1828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5"/>
                      <a:srcRect/>
                      <a:stretch>
                        <a:fillRect/>
                      </a:stretch>
                    </pic:blipFill>
                    <pic:spPr>
                      <a:xfrm>
                        <a:off x="0" y="0"/>
                        <a:ext cx="5943600" cy="1828800"/>
                      </a:xfrm>
                      <a:prstGeom prst="rect">
                        <a:avLst/>
                      </a:prstGeom>
                      <a:ln/>
                    </pic:spPr>
                  </pic:pic>
                </a:graphicData>
              </a:graphic>
            </wp:inline>
          </w:drawing>
        </w:r>
      </w:ins>
      <w:r w:rsidR="00BD468D">
        <w:rPr>
          <w:b/>
        </w:rPr>
        <w:t xml:space="preserve">Figure </w:t>
      </w:r>
      <w:del w:id="1667" w:author="Authors" w:date="2024-04-25T10:59:00Z">
        <w:r>
          <w:rPr>
            <w:b/>
          </w:rPr>
          <w:delText>S9</w:delText>
        </w:r>
      </w:del>
      <w:ins w:id="1668" w:author="Authors" w:date="2024-04-25T10:59:00Z">
        <w:r w:rsidR="00BD468D">
          <w:rPr>
            <w:b/>
          </w:rPr>
          <w:t>S8</w:t>
        </w:r>
      </w:ins>
      <w:r w:rsidR="00BD468D">
        <w:rPr>
          <w:b/>
        </w:rPr>
        <w:t>.</w:t>
      </w:r>
      <w:r w:rsidR="00BD468D">
        <w:t xml:space="preserve"> Phytate intake in 2005 as estimated in </w:t>
      </w:r>
      <w:proofErr w:type="spellStart"/>
      <w:r w:rsidR="00BD468D">
        <w:t>Wessells</w:t>
      </w:r>
      <w:proofErr w:type="spellEnd"/>
      <w:r w:rsidR="00BD468D">
        <w:t xml:space="preserve"> and Brown</w:t>
      </w:r>
      <w:r>
        <w:fldChar w:fldCharType="begin"/>
      </w:r>
      <w:r>
        <w:instrText xml:space="preserve"> HYPERLINK "https://www.zotero.org/google-docs/?ghLy8L" \h </w:instrText>
      </w:r>
      <w:r>
        <w:fldChar w:fldCharType="separate"/>
      </w:r>
      <w:del w:id="1669" w:author="Authors" w:date="2024-04-25T10:59:00Z">
        <w:r>
          <w:rPr>
            <w:vertAlign w:val="superscript"/>
          </w:rPr>
          <w:delText>32</w:delText>
        </w:r>
      </w:del>
      <w:ins w:id="1670" w:author="Authors" w:date="2024-04-25T10:59:00Z">
        <w:r w:rsidR="00BD468D">
          <w:rPr>
            <w:vertAlign w:val="superscript"/>
          </w:rPr>
          <w:t>36</w:t>
        </w:r>
      </w:ins>
      <w:r>
        <w:rPr>
          <w:vertAlign w:val="superscript"/>
        </w:rPr>
        <w:fldChar w:fldCharType="end"/>
      </w:r>
      <w:r w:rsidR="00BD468D">
        <w:t>. In (A), vertical lines mark the phytate intake reference points used to specify average requirements in Allen et al.</w:t>
      </w:r>
      <w:hyperlink r:id="rId116">
        <w:r w:rsidR="00BD468D">
          <w:rPr>
            <w:vertAlign w:val="superscript"/>
          </w:rPr>
          <w:t>24</w:t>
        </w:r>
      </w:hyperlink>
      <w:r w:rsidR="00BD468D">
        <w:t xml:space="preserve">. In </w:t>
      </w:r>
      <w:r w:rsidR="00BD468D">
        <w:rPr>
          <w:b/>
        </w:rPr>
        <w:t>(B)</w:t>
      </w:r>
      <w:r w:rsidR="00BD468D">
        <w:t>, countries with land areas less than 25,000 km</w:t>
      </w:r>
      <w:r w:rsidR="00BD468D">
        <w:rPr>
          <w:vertAlign w:val="superscript"/>
        </w:rPr>
        <w:t>2</w:t>
      </w:r>
      <w:r w:rsidR="00BD468D">
        <w:t xml:space="preserve"> are shown as points to increase visibility.</w:t>
      </w:r>
      <w:r w:rsidR="00BD468D">
        <w:br w:type="page"/>
      </w:r>
    </w:p>
    <w:p w14:paraId="2C47F4FD" w14:textId="35E5CE24" w:rsidR="00F903CB" w:rsidRDefault="00D9225D">
      <w:del w:id="1671" w:author="Authors" w:date="2024-04-25T10:59:00Z">
        <w:r>
          <w:rPr>
            <w:noProof/>
          </w:rPr>
          <w:lastRenderedPageBreak/>
          <w:drawing>
            <wp:inline distT="114300" distB="114300" distL="114300" distR="114300" wp14:anchorId="12D418A7" wp14:editId="6DC277FC">
              <wp:extent cx="5943600" cy="2057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a:stretch>
                        <a:fillRect/>
                      </a:stretch>
                    </pic:blipFill>
                    <pic:spPr>
                      <a:xfrm>
                        <a:off x="0" y="0"/>
                        <a:ext cx="5943600" cy="2057400"/>
                      </a:xfrm>
                      <a:prstGeom prst="rect">
                        <a:avLst/>
                      </a:prstGeom>
                      <a:ln/>
                    </pic:spPr>
                  </pic:pic>
                </a:graphicData>
              </a:graphic>
            </wp:inline>
          </w:drawing>
        </w:r>
      </w:del>
      <w:ins w:id="1672" w:author="Authors" w:date="2024-04-25T10:59:00Z">
        <w:r w:rsidR="00BD468D">
          <w:rPr>
            <w:noProof/>
          </w:rPr>
          <w:drawing>
            <wp:inline distT="114300" distB="114300" distL="114300" distR="114300">
              <wp:extent cx="5943600" cy="205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5943600" cy="2057400"/>
                      </a:xfrm>
                      <a:prstGeom prst="rect">
                        <a:avLst/>
                      </a:prstGeom>
                      <a:ln/>
                    </pic:spPr>
                  </pic:pic>
                </a:graphicData>
              </a:graphic>
            </wp:inline>
          </w:drawing>
        </w:r>
      </w:ins>
      <w:r w:rsidR="00BD468D">
        <w:rPr>
          <w:b/>
        </w:rPr>
        <w:t xml:space="preserve">Figure </w:t>
      </w:r>
      <w:del w:id="1673" w:author="Authors" w:date="2024-04-25T10:59:00Z">
        <w:r>
          <w:rPr>
            <w:b/>
          </w:rPr>
          <w:delText>S10</w:delText>
        </w:r>
      </w:del>
      <w:ins w:id="1674" w:author="Authors" w:date="2024-04-25T10:59:00Z">
        <w:r w:rsidR="00BD468D">
          <w:rPr>
            <w:b/>
          </w:rPr>
          <w:t>S9</w:t>
        </w:r>
      </w:ins>
      <w:r w:rsidR="00BD468D">
        <w:rPr>
          <w:b/>
        </w:rPr>
        <w:t xml:space="preserve">. </w:t>
      </w:r>
      <w:r w:rsidR="00BD468D">
        <w:t>Average country-level animal-source food (ASF) intake (i.e., sum of unprocessed red meat, processed meat, seafood, and egg intakes) in the Global Dietary Database.</w:t>
      </w:r>
      <w:r>
        <w:fldChar w:fldCharType="begin"/>
      </w:r>
      <w:r>
        <w:instrText xml:space="preserve"> HYPERLINK "https://www.zotero.org/google-docs/?JxevOm" \h </w:instrText>
      </w:r>
      <w:r>
        <w:fldChar w:fldCharType="separate"/>
      </w:r>
      <w:del w:id="1675" w:author="Authors" w:date="2024-04-25T10:59:00Z">
        <w:r>
          <w:rPr>
            <w:vertAlign w:val="superscript"/>
          </w:rPr>
          <w:delText>19</w:delText>
        </w:r>
      </w:del>
      <w:ins w:id="1676" w:author="Authors" w:date="2024-04-25T10:59:00Z">
        <w:r w:rsidR="00BD468D">
          <w:rPr>
            <w:vertAlign w:val="superscript"/>
          </w:rPr>
          <w:t>20</w:t>
        </w:r>
      </w:ins>
      <w:r>
        <w:rPr>
          <w:vertAlign w:val="superscript"/>
        </w:rPr>
        <w:fldChar w:fldCharType="end"/>
      </w:r>
      <w:r w:rsidR="00BD468D">
        <w:t xml:space="preserve"> In </w:t>
      </w:r>
      <w:r w:rsidR="00BD468D">
        <w:rPr>
          <w:b/>
        </w:rPr>
        <w:t>(B)</w:t>
      </w:r>
      <w:r w:rsidR="00BD468D">
        <w:t xml:space="preserve"> ASF supply is capped at 250 g/day to ease visualization (vertical line in </w:t>
      </w:r>
      <w:r w:rsidR="00BD468D">
        <w:rPr>
          <w:b/>
        </w:rPr>
        <w:t>A</w:t>
      </w:r>
      <w:r w:rsidR="00BD468D">
        <w:t>).</w:t>
      </w:r>
      <w:r w:rsidR="00BD468D">
        <w:br w:type="page"/>
      </w:r>
      <w:del w:id="1677" w:author="Authors" w:date="2024-04-25T10:59:00Z">
        <w:r>
          <w:rPr>
            <w:noProof/>
          </w:rPr>
          <w:lastRenderedPageBreak/>
          <w:drawing>
            <wp:inline distT="114300" distB="114300" distL="114300" distR="114300" wp14:anchorId="4C2200B0" wp14:editId="4F812FF6">
              <wp:extent cx="5943600" cy="20574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5943600" cy="2057400"/>
                      </a:xfrm>
                      <a:prstGeom prst="rect">
                        <a:avLst/>
                      </a:prstGeom>
                      <a:ln/>
                    </pic:spPr>
                  </pic:pic>
                </a:graphicData>
              </a:graphic>
            </wp:inline>
          </w:drawing>
        </w:r>
      </w:del>
      <w:ins w:id="1678" w:author="Authors" w:date="2024-04-25T10:59:00Z">
        <w:r w:rsidR="00BD468D">
          <w:rPr>
            <w:noProof/>
          </w:rPr>
          <w:drawing>
            <wp:inline distT="114300" distB="114300" distL="114300" distR="114300">
              <wp:extent cx="5943600" cy="205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5943600" cy="2057400"/>
                      </a:xfrm>
                      <a:prstGeom prst="rect">
                        <a:avLst/>
                      </a:prstGeom>
                      <a:ln/>
                    </pic:spPr>
                  </pic:pic>
                </a:graphicData>
              </a:graphic>
            </wp:inline>
          </w:drawing>
        </w:r>
      </w:ins>
    </w:p>
    <w:p w14:paraId="5F8E504C" w14:textId="77777777" w:rsidR="00F903CB" w:rsidRDefault="00F903CB"/>
    <w:p w14:paraId="71AB4AE6" w14:textId="1BCEC9ED" w:rsidR="00F903CB" w:rsidRDefault="00BD468D">
      <w:r>
        <w:rPr>
          <w:b/>
        </w:rPr>
        <w:t xml:space="preserve">Figure </w:t>
      </w:r>
      <w:del w:id="1679" w:author="Authors" w:date="2024-04-25T10:59:00Z">
        <w:r w:rsidR="00D9225D">
          <w:rPr>
            <w:b/>
          </w:rPr>
          <w:delText>S11</w:delText>
        </w:r>
      </w:del>
      <w:ins w:id="1680" w:author="Authors" w:date="2024-04-25T10:59:00Z">
        <w:r>
          <w:rPr>
            <w:b/>
          </w:rPr>
          <w:t>S10</w:t>
        </w:r>
      </w:ins>
      <w:r>
        <w:rPr>
          <w:b/>
        </w:rPr>
        <w:t xml:space="preserve">. </w:t>
      </w:r>
      <w:r>
        <w:t>Estimated iron absorption levels for each country. Iron absorption levels were estimated based on country-specific phytate (</w:t>
      </w:r>
      <w:r>
        <w:rPr>
          <w:b/>
        </w:rPr>
        <w:t xml:space="preserve">Figure </w:t>
      </w:r>
      <w:del w:id="1681" w:author="Authors" w:date="2024-04-25T10:59:00Z">
        <w:r w:rsidR="00D9225D">
          <w:rPr>
            <w:b/>
          </w:rPr>
          <w:delText>S9</w:delText>
        </w:r>
      </w:del>
      <w:ins w:id="1682" w:author="Authors" w:date="2024-04-25T10:59:00Z">
        <w:r>
          <w:rPr>
            <w:b/>
          </w:rPr>
          <w:t>S8</w:t>
        </w:r>
      </w:ins>
      <w:r>
        <w:t>) and animal-source food (ASF) intakes (i.e., sum of unprocessed red meat, processed meat, seafood, and egg intakes) (</w:t>
      </w:r>
      <w:r>
        <w:rPr>
          <w:b/>
        </w:rPr>
        <w:t xml:space="preserve">Figure </w:t>
      </w:r>
      <w:del w:id="1683" w:author="Authors" w:date="2024-04-25T10:59:00Z">
        <w:r w:rsidR="00D9225D">
          <w:rPr>
            <w:b/>
          </w:rPr>
          <w:delText>S10</w:delText>
        </w:r>
      </w:del>
      <w:ins w:id="1684" w:author="Authors" w:date="2024-04-25T10:59:00Z">
        <w:r>
          <w:rPr>
            <w:b/>
          </w:rPr>
          <w:t>S9</w:t>
        </w:r>
      </w:ins>
      <w:r>
        <w:t>).</w:t>
      </w:r>
    </w:p>
    <w:p w14:paraId="53654AD8" w14:textId="77777777" w:rsidR="00F903CB" w:rsidRDefault="00BD468D">
      <w:pPr>
        <w:rPr>
          <w:b/>
        </w:rPr>
      </w:pPr>
      <w:r>
        <w:br w:type="page"/>
      </w:r>
    </w:p>
    <w:p w14:paraId="672555D2" w14:textId="77777777" w:rsidR="00957831" w:rsidRDefault="00D9225D">
      <w:pPr>
        <w:rPr>
          <w:del w:id="1685" w:author="Authors" w:date="2024-04-25T10:59:00Z"/>
          <w:b/>
        </w:rPr>
      </w:pPr>
      <w:del w:id="1686" w:author="Authors" w:date="2024-04-25T10:59:00Z">
        <w:r>
          <w:rPr>
            <w:b/>
            <w:noProof/>
          </w:rPr>
          <w:lastRenderedPageBreak/>
          <w:drawing>
            <wp:inline distT="114300" distB="114300" distL="114300" distR="114300" wp14:anchorId="0B280873" wp14:editId="19D8D6CE">
              <wp:extent cx="5943600" cy="297180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9"/>
                      <a:srcRect/>
                      <a:stretch>
                        <a:fillRect/>
                      </a:stretch>
                    </pic:blipFill>
                    <pic:spPr>
                      <a:xfrm>
                        <a:off x="0" y="0"/>
                        <a:ext cx="5943600" cy="2971800"/>
                      </a:xfrm>
                      <a:prstGeom prst="rect">
                        <a:avLst/>
                      </a:prstGeom>
                      <a:ln/>
                    </pic:spPr>
                  </pic:pic>
                </a:graphicData>
              </a:graphic>
            </wp:inline>
          </w:drawing>
        </w:r>
      </w:del>
    </w:p>
    <w:p w14:paraId="1E5A597E" w14:textId="77777777" w:rsidR="00957831" w:rsidRDefault="00957831">
      <w:pPr>
        <w:rPr>
          <w:del w:id="1687" w:author="Authors" w:date="2024-04-25T10:59:00Z"/>
          <w:b/>
        </w:rPr>
      </w:pPr>
    </w:p>
    <w:p w14:paraId="6FF532E2" w14:textId="77777777" w:rsidR="00F903CB" w:rsidRDefault="00BD468D">
      <w:pPr>
        <w:rPr>
          <w:ins w:id="1688" w:author="Authors" w:date="2024-04-25T10:59:00Z"/>
          <w:b/>
        </w:rPr>
      </w:pPr>
      <w:ins w:id="1689" w:author="Authors" w:date="2024-04-25T10:59:00Z">
        <w:r>
          <w:rPr>
            <w:b/>
            <w:noProof/>
          </w:rPr>
          <w:drawing>
            <wp:inline distT="114300" distB="114300" distL="114300" distR="114300">
              <wp:extent cx="5943600" cy="2971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5943600" cy="2971800"/>
                      </a:xfrm>
                      <a:prstGeom prst="rect">
                        <a:avLst/>
                      </a:prstGeom>
                      <a:ln/>
                    </pic:spPr>
                  </pic:pic>
                </a:graphicData>
              </a:graphic>
            </wp:inline>
          </w:drawing>
        </w:r>
      </w:ins>
    </w:p>
    <w:p w14:paraId="2CADEFF4" w14:textId="77777777" w:rsidR="00F903CB" w:rsidRDefault="00F903CB">
      <w:pPr>
        <w:rPr>
          <w:ins w:id="1690" w:author="Authors" w:date="2024-04-25T10:59:00Z"/>
          <w:b/>
        </w:rPr>
      </w:pPr>
    </w:p>
    <w:p w14:paraId="27DB3431" w14:textId="2EB56B10" w:rsidR="00F903CB" w:rsidRDefault="00BD468D">
      <w:r>
        <w:rPr>
          <w:b/>
        </w:rPr>
        <w:t xml:space="preserve">Figure </w:t>
      </w:r>
      <w:del w:id="1691" w:author="Authors" w:date="2024-04-25T10:59:00Z">
        <w:r w:rsidR="00D9225D">
          <w:rPr>
            <w:b/>
          </w:rPr>
          <w:delText>S12</w:delText>
        </w:r>
      </w:del>
      <w:ins w:id="1692" w:author="Authors" w:date="2024-04-25T10:59:00Z">
        <w:r>
          <w:rPr>
            <w:b/>
          </w:rPr>
          <w:t>S11</w:t>
        </w:r>
      </w:ins>
      <w:r>
        <w:rPr>
          <w:b/>
        </w:rPr>
        <w:t>.</w:t>
      </w:r>
      <w:r>
        <w:t xml:space="preserve"> World Bank regions used to group results in the main text analysis.</w:t>
      </w:r>
    </w:p>
    <w:sectPr w:rsidR="00F903C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3CB"/>
    <w:rsid w:val="00957831"/>
    <w:rsid w:val="00AA49B1"/>
    <w:rsid w:val="00BD468D"/>
    <w:rsid w:val="00D9225D"/>
    <w:rsid w:val="00F90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43297C0-6F0D-064B-8309-03D46439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D9225D"/>
    <w:pPr>
      <w:keepNext/>
      <w:keepLines/>
      <w:spacing w:before="400" w:after="120"/>
      <w:outlineLvl w:val="0"/>
      <w:pPrChange w:id="0" w:author="Authors" w:date="2024-04-25T10:59:00Z">
        <w:pPr>
          <w:keepNext/>
          <w:keepLines/>
          <w:spacing w:before="400" w:after="120" w:line="276" w:lineRule="auto"/>
          <w:outlineLvl w:val="0"/>
        </w:pPr>
      </w:pPrChange>
    </w:pPr>
    <w:rPr>
      <w:sz w:val="40"/>
      <w:szCs w:val="40"/>
      <w:rPrChange w:id="0" w:author="Authors" w:date="2024-04-25T10:59:00Z">
        <w:rPr>
          <w:rFonts w:ascii="Arial" w:eastAsia="Arial" w:hAnsi="Arial" w:cs="Arial"/>
          <w:sz w:val="40"/>
          <w:szCs w:val="40"/>
          <w:lang w:val="en" w:eastAsia="en-US" w:bidi="ar-SA"/>
        </w:rPr>
      </w:rPrChange>
    </w:rPr>
  </w:style>
  <w:style w:type="paragraph" w:styleId="Heading2">
    <w:name w:val="heading 2"/>
    <w:basedOn w:val="Normal"/>
    <w:next w:val="Normal"/>
    <w:uiPriority w:val="9"/>
    <w:unhideWhenUsed/>
    <w:qFormat/>
    <w:rsid w:val="00D9225D"/>
    <w:pPr>
      <w:keepNext/>
      <w:keepLines/>
      <w:spacing w:before="360" w:after="120"/>
      <w:outlineLvl w:val="1"/>
      <w:pPrChange w:id="1" w:author="Authors" w:date="2024-04-25T10:59:00Z">
        <w:pPr>
          <w:keepNext/>
          <w:keepLines/>
          <w:spacing w:before="360" w:after="120" w:line="276" w:lineRule="auto"/>
          <w:outlineLvl w:val="1"/>
        </w:pPr>
      </w:pPrChange>
    </w:pPr>
    <w:rPr>
      <w:sz w:val="32"/>
      <w:szCs w:val="32"/>
      <w:rPrChange w:id="1" w:author="Authors" w:date="2024-04-25T10:59:00Z">
        <w:rPr>
          <w:rFonts w:ascii="Arial" w:eastAsia="Arial" w:hAnsi="Arial" w:cs="Arial"/>
          <w:sz w:val="32"/>
          <w:szCs w:val="32"/>
          <w:lang w:val="en" w:eastAsia="en-US" w:bidi="ar-SA"/>
        </w:rPr>
      </w:rPrChange>
    </w:rPr>
  </w:style>
  <w:style w:type="paragraph" w:styleId="Heading3">
    <w:name w:val="heading 3"/>
    <w:basedOn w:val="Normal"/>
    <w:next w:val="Normal"/>
    <w:uiPriority w:val="9"/>
    <w:unhideWhenUsed/>
    <w:qFormat/>
    <w:rsid w:val="00D9225D"/>
    <w:pPr>
      <w:keepNext/>
      <w:keepLines/>
      <w:spacing w:before="320" w:after="80"/>
      <w:outlineLvl w:val="2"/>
      <w:pPrChange w:id="2" w:author="Authors" w:date="2024-04-25T10:59:00Z">
        <w:pPr>
          <w:keepNext/>
          <w:keepLines/>
          <w:spacing w:before="320" w:after="80" w:line="276" w:lineRule="auto"/>
          <w:outlineLvl w:val="2"/>
        </w:pPr>
      </w:pPrChange>
    </w:pPr>
    <w:rPr>
      <w:color w:val="434343"/>
      <w:sz w:val="28"/>
      <w:szCs w:val="28"/>
      <w:rPrChange w:id="2" w:author="Authors" w:date="2024-04-25T10:59:00Z">
        <w:rPr>
          <w:rFonts w:ascii="Arial" w:eastAsia="Arial" w:hAnsi="Arial" w:cs="Arial"/>
          <w:color w:val="434343"/>
          <w:sz w:val="28"/>
          <w:szCs w:val="28"/>
          <w:lang w:val="en" w:eastAsia="en-US" w:bidi="ar-SA"/>
        </w:rPr>
      </w:rPrChange>
    </w:rPr>
  </w:style>
  <w:style w:type="paragraph" w:styleId="Heading4">
    <w:name w:val="heading 4"/>
    <w:basedOn w:val="Normal"/>
    <w:next w:val="Normal"/>
    <w:uiPriority w:val="9"/>
    <w:semiHidden/>
    <w:unhideWhenUsed/>
    <w:qFormat/>
    <w:rsid w:val="00D9225D"/>
    <w:pPr>
      <w:keepNext/>
      <w:keepLines/>
      <w:spacing w:before="280" w:after="80"/>
      <w:outlineLvl w:val="3"/>
      <w:pPrChange w:id="3" w:author="Authors" w:date="2024-04-25T10:59:00Z">
        <w:pPr>
          <w:keepNext/>
          <w:keepLines/>
          <w:spacing w:before="280" w:after="80" w:line="276" w:lineRule="auto"/>
          <w:outlineLvl w:val="3"/>
        </w:pPr>
      </w:pPrChange>
    </w:pPr>
    <w:rPr>
      <w:color w:val="666666"/>
      <w:sz w:val="24"/>
      <w:szCs w:val="24"/>
      <w:rPrChange w:id="3" w:author="Authors" w:date="2024-04-25T10:59:00Z">
        <w:rPr>
          <w:rFonts w:ascii="Arial" w:eastAsia="Arial" w:hAnsi="Arial" w:cs="Arial"/>
          <w:color w:val="666666"/>
          <w:sz w:val="24"/>
          <w:szCs w:val="24"/>
          <w:lang w:val="en" w:eastAsia="en-US" w:bidi="ar-SA"/>
        </w:rPr>
      </w:rPrChange>
    </w:rPr>
  </w:style>
  <w:style w:type="paragraph" w:styleId="Heading5">
    <w:name w:val="heading 5"/>
    <w:basedOn w:val="Normal"/>
    <w:next w:val="Normal"/>
    <w:uiPriority w:val="9"/>
    <w:semiHidden/>
    <w:unhideWhenUsed/>
    <w:qFormat/>
    <w:rsid w:val="00D9225D"/>
    <w:pPr>
      <w:keepNext/>
      <w:keepLines/>
      <w:spacing w:before="240" w:after="80"/>
      <w:outlineLvl w:val="4"/>
      <w:pPrChange w:id="4" w:author="Authors" w:date="2024-04-25T10:59:00Z">
        <w:pPr>
          <w:keepNext/>
          <w:keepLines/>
          <w:spacing w:before="240" w:after="80" w:line="276" w:lineRule="auto"/>
          <w:outlineLvl w:val="4"/>
        </w:pPr>
      </w:pPrChange>
    </w:pPr>
    <w:rPr>
      <w:color w:val="666666"/>
      <w:rPrChange w:id="4" w:author="Authors" w:date="2024-04-25T10:59:00Z">
        <w:rPr>
          <w:rFonts w:ascii="Arial" w:eastAsia="Arial" w:hAnsi="Arial" w:cs="Arial"/>
          <w:color w:val="666666"/>
          <w:sz w:val="22"/>
          <w:szCs w:val="22"/>
          <w:lang w:val="en" w:eastAsia="en-US" w:bidi="ar-SA"/>
        </w:rPr>
      </w:rPrChange>
    </w:rPr>
  </w:style>
  <w:style w:type="paragraph" w:styleId="Heading6">
    <w:name w:val="heading 6"/>
    <w:basedOn w:val="Normal"/>
    <w:next w:val="Normal"/>
    <w:uiPriority w:val="9"/>
    <w:semiHidden/>
    <w:unhideWhenUsed/>
    <w:qFormat/>
    <w:rsid w:val="00D9225D"/>
    <w:pPr>
      <w:keepNext/>
      <w:keepLines/>
      <w:spacing w:before="240" w:after="80"/>
      <w:outlineLvl w:val="5"/>
      <w:pPrChange w:id="5" w:author="Authors" w:date="2024-04-25T10:59:00Z">
        <w:pPr>
          <w:keepNext/>
          <w:keepLines/>
          <w:spacing w:before="240" w:after="80" w:line="276" w:lineRule="auto"/>
          <w:outlineLvl w:val="5"/>
        </w:pPr>
      </w:pPrChange>
    </w:pPr>
    <w:rPr>
      <w:i/>
      <w:color w:val="666666"/>
      <w:rPrChange w:id="5" w:author="Authors" w:date="2024-04-25T10:59:00Z">
        <w:rPr>
          <w:rFonts w:ascii="Arial" w:eastAsia="Arial" w:hAnsi="Arial" w:cs="Arial"/>
          <w:i/>
          <w:color w:val="666666"/>
          <w:sz w:val="22"/>
          <w:szCs w:val="22"/>
          <w:lang w:val="en"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9225D"/>
    <w:pPr>
      <w:keepNext/>
      <w:keepLines/>
      <w:spacing w:after="60"/>
      <w:pPrChange w:id="6" w:author="Authors" w:date="2024-04-25T10:59:00Z">
        <w:pPr>
          <w:keepNext/>
          <w:keepLines/>
          <w:spacing w:after="60" w:line="276" w:lineRule="auto"/>
        </w:pPr>
      </w:pPrChange>
    </w:pPr>
    <w:rPr>
      <w:sz w:val="52"/>
      <w:szCs w:val="52"/>
      <w:rPrChange w:id="6" w:author="Authors" w:date="2024-04-25T10:59:00Z">
        <w:rPr>
          <w:rFonts w:ascii="Arial" w:eastAsia="Arial" w:hAnsi="Arial" w:cs="Arial"/>
          <w:sz w:val="52"/>
          <w:szCs w:val="52"/>
          <w:lang w:val="en" w:eastAsia="en-US" w:bidi="ar-SA"/>
        </w:rPr>
      </w:rPrChange>
    </w:rPr>
  </w:style>
  <w:style w:type="paragraph" w:styleId="Subtitle">
    <w:name w:val="Subtitle"/>
    <w:basedOn w:val="Normal"/>
    <w:next w:val="Normal"/>
    <w:uiPriority w:val="11"/>
    <w:qFormat/>
    <w:rsid w:val="00D9225D"/>
    <w:pPr>
      <w:keepNext/>
      <w:keepLines/>
      <w:spacing w:after="320"/>
      <w:pPrChange w:id="7" w:author="Authors" w:date="2024-04-25T10:59:00Z">
        <w:pPr>
          <w:keepNext/>
          <w:keepLines/>
          <w:spacing w:after="320" w:line="276" w:lineRule="auto"/>
        </w:pPr>
      </w:pPrChange>
    </w:pPr>
    <w:rPr>
      <w:color w:val="666666"/>
      <w:sz w:val="30"/>
      <w:szCs w:val="30"/>
      <w:rPrChange w:id="7" w:author="Authors" w:date="2024-04-25T10:59:00Z">
        <w:rPr>
          <w:rFonts w:ascii="Arial" w:eastAsia="Arial" w:hAnsi="Arial" w:cs="Arial"/>
          <w:color w:val="666666"/>
          <w:sz w:val="30"/>
          <w:szCs w:val="30"/>
          <w:lang w:val="en" w:eastAsia="en-US" w:bidi="ar-SA"/>
        </w:rPr>
      </w:rPrChang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9225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9225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www.zotero.org/google-docs/?eB7B2S" TargetMode="External"/><Relationship Id="rId117" Type="http://schemas.openxmlformats.org/officeDocument/2006/relationships/image" Target="media/image17.png"/><Relationship Id="rId21" Type="http://schemas.openxmlformats.org/officeDocument/2006/relationships/hyperlink" Target="https://www.zotero.org/google-docs/?eB7B2S" TargetMode="External"/><Relationship Id="rId42" Type="http://schemas.openxmlformats.org/officeDocument/2006/relationships/hyperlink" Target="https://www.zotero.org/google-docs/?eB7B2S" TargetMode="External"/><Relationship Id="rId47" Type="http://schemas.openxmlformats.org/officeDocument/2006/relationships/hyperlink" Target="https://www.zotero.org/google-docs/?eB7B2S" TargetMode="External"/><Relationship Id="rId63" Type="http://schemas.openxmlformats.org/officeDocument/2006/relationships/hyperlink" Target="https://www.zotero.org/google-docs/?eB7B2S" TargetMode="External"/><Relationship Id="rId68" Type="http://schemas.openxmlformats.org/officeDocument/2006/relationships/hyperlink" Target="https://www.zotero.org/google-docs/?eB7B2S" TargetMode="External"/><Relationship Id="rId84" Type="http://schemas.openxmlformats.org/officeDocument/2006/relationships/hyperlink" Target="https://www.zotero.org/google-docs/?eB7B2S" TargetMode="External"/><Relationship Id="rId89" Type="http://schemas.openxmlformats.org/officeDocument/2006/relationships/hyperlink" Target="https://www.zotero.org/google-docs/?eB7B2S" TargetMode="External"/><Relationship Id="rId112" Type="http://schemas.openxmlformats.org/officeDocument/2006/relationships/image" Target="media/image14.png"/><Relationship Id="rId16" Type="http://schemas.openxmlformats.org/officeDocument/2006/relationships/hyperlink" Target="https://www.zotero.org/google-docs/?eB7B2S" TargetMode="External"/><Relationship Id="rId107" Type="http://schemas.openxmlformats.org/officeDocument/2006/relationships/image" Target="media/image10.png"/><Relationship Id="rId11" Type="http://schemas.openxmlformats.org/officeDocument/2006/relationships/hyperlink" Target="https://www.zotero.org/google-docs/?abLvZr" TargetMode="External"/><Relationship Id="rId32" Type="http://schemas.openxmlformats.org/officeDocument/2006/relationships/hyperlink" Target="https://www.zotero.org/google-docs/?eB7B2S" TargetMode="External"/><Relationship Id="rId37" Type="http://schemas.openxmlformats.org/officeDocument/2006/relationships/hyperlink" Target="https://www.zotero.org/google-docs/?eB7B2S" TargetMode="External"/><Relationship Id="rId53" Type="http://schemas.openxmlformats.org/officeDocument/2006/relationships/hyperlink" Target="https://www.zotero.org/google-docs/?eB7B2S" TargetMode="External"/><Relationship Id="rId58" Type="http://schemas.openxmlformats.org/officeDocument/2006/relationships/hyperlink" Target="https://www.zotero.org/google-docs/?eB7B2S" TargetMode="External"/><Relationship Id="rId74" Type="http://schemas.openxmlformats.org/officeDocument/2006/relationships/hyperlink" Target="https://www.zotero.org/google-docs/?eB7B2S" TargetMode="External"/><Relationship Id="rId79" Type="http://schemas.openxmlformats.org/officeDocument/2006/relationships/hyperlink" Target="https://www.zotero.org/google-docs/?eB7B2S" TargetMode="External"/><Relationship Id="rId102" Type="http://schemas.openxmlformats.org/officeDocument/2006/relationships/image" Target="media/image5.png"/><Relationship Id="rId5" Type="http://schemas.openxmlformats.org/officeDocument/2006/relationships/hyperlink" Target="https://www.zotero.org/google-docs/?fH3Tiq" TargetMode="External"/><Relationship Id="rId90" Type="http://schemas.openxmlformats.org/officeDocument/2006/relationships/hyperlink" Target="https://www.zotero.org/google-docs/?eB7B2S" TargetMode="External"/><Relationship Id="rId95" Type="http://schemas.openxmlformats.org/officeDocument/2006/relationships/hyperlink" Target="https://www.zotero.org/google-docs/?eB7B2S" TargetMode="External"/><Relationship Id="rId22" Type="http://schemas.openxmlformats.org/officeDocument/2006/relationships/hyperlink" Target="https://www.zotero.org/google-docs/?eB7B2S" TargetMode="External"/><Relationship Id="rId27" Type="http://schemas.openxmlformats.org/officeDocument/2006/relationships/hyperlink" Target="https://www.zotero.org/google-docs/?eB7B2S" TargetMode="External"/><Relationship Id="rId43" Type="http://schemas.openxmlformats.org/officeDocument/2006/relationships/hyperlink" Target="https://www.zotero.org/google-docs/?eB7B2S" TargetMode="External"/><Relationship Id="rId48" Type="http://schemas.openxmlformats.org/officeDocument/2006/relationships/hyperlink" Target="https://www.zotero.org/google-docs/?eB7B2S" TargetMode="External"/><Relationship Id="rId64" Type="http://schemas.openxmlformats.org/officeDocument/2006/relationships/hyperlink" Target="https://www.zotero.org/google-docs/?eB7B2S" TargetMode="External"/><Relationship Id="rId69" Type="http://schemas.openxmlformats.org/officeDocument/2006/relationships/hyperlink" Target="https://www.zotero.org/google-docs/?eB7B2S" TargetMode="External"/><Relationship Id="rId113" Type="http://schemas.openxmlformats.org/officeDocument/2006/relationships/hyperlink" Target="https://www.zotero.org/google-docs/?t9v3wA" TargetMode="External"/><Relationship Id="rId118" Type="http://schemas.openxmlformats.org/officeDocument/2006/relationships/image" Target="media/image18.png"/><Relationship Id="rId80" Type="http://schemas.openxmlformats.org/officeDocument/2006/relationships/hyperlink" Target="https://www.zotero.org/google-docs/?eB7B2S" TargetMode="External"/><Relationship Id="rId85" Type="http://schemas.openxmlformats.org/officeDocument/2006/relationships/hyperlink" Target="https://www.zotero.org/google-docs/?eB7B2S" TargetMode="External"/><Relationship Id="rId12" Type="http://schemas.openxmlformats.org/officeDocument/2006/relationships/hyperlink" Target="https://www.zotero.org/google-docs/?dVHQD6" TargetMode="External"/><Relationship Id="rId17" Type="http://schemas.openxmlformats.org/officeDocument/2006/relationships/hyperlink" Target="https://www.zotero.org/google-docs/?eB7B2S" TargetMode="External"/><Relationship Id="rId33" Type="http://schemas.openxmlformats.org/officeDocument/2006/relationships/hyperlink" Target="https://www.zotero.org/google-docs/?eB7B2S" TargetMode="External"/><Relationship Id="rId38" Type="http://schemas.openxmlformats.org/officeDocument/2006/relationships/hyperlink" Target="https://www.zotero.org/google-docs/?eB7B2S" TargetMode="External"/><Relationship Id="rId59" Type="http://schemas.openxmlformats.org/officeDocument/2006/relationships/hyperlink" Target="https://www.zotero.org/google-docs/?eB7B2S" TargetMode="External"/><Relationship Id="rId103" Type="http://schemas.openxmlformats.org/officeDocument/2006/relationships/image" Target="media/image6.png"/><Relationship Id="rId108" Type="http://schemas.openxmlformats.org/officeDocument/2006/relationships/image" Target="media/image11.png"/><Relationship Id="rId54" Type="http://schemas.openxmlformats.org/officeDocument/2006/relationships/hyperlink" Target="https://www.zotero.org/google-docs/?eB7B2S" TargetMode="External"/><Relationship Id="rId70" Type="http://schemas.openxmlformats.org/officeDocument/2006/relationships/hyperlink" Target="https://www.zotero.org/google-docs/?eB7B2S" TargetMode="External"/><Relationship Id="rId75" Type="http://schemas.openxmlformats.org/officeDocument/2006/relationships/hyperlink" Target="https://www.zotero.org/google-docs/?eB7B2S" TargetMode="External"/><Relationship Id="rId91" Type="http://schemas.openxmlformats.org/officeDocument/2006/relationships/hyperlink" Target="https://www.zotero.org/google-docs/?eB7B2S" TargetMode="External"/><Relationship Id="rId96" Type="http://schemas.openxmlformats.org/officeDocument/2006/relationships/hyperlink" Target="https://www.zotero.org/google-docs/?eB7B2S" TargetMode="External"/><Relationship Id="rId1" Type="http://schemas.openxmlformats.org/officeDocument/2006/relationships/styles" Target="styles.xml"/><Relationship Id="rId6" Type="http://schemas.openxmlformats.org/officeDocument/2006/relationships/hyperlink" Target="https://www.zotero.org/google-docs/?thLVTB" TargetMode="External"/><Relationship Id="rId23" Type="http://schemas.openxmlformats.org/officeDocument/2006/relationships/hyperlink" Target="https://www.zotero.org/google-docs/?eB7B2S" TargetMode="External"/><Relationship Id="rId28" Type="http://schemas.openxmlformats.org/officeDocument/2006/relationships/hyperlink" Target="https://www.zotero.org/google-docs/?eB7B2S" TargetMode="External"/><Relationship Id="rId49" Type="http://schemas.openxmlformats.org/officeDocument/2006/relationships/hyperlink" Target="https://www.zotero.org/google-docs/?eB7B2S" TargetMode="External"/><Relationship Id="rId114" Type="http://schemas.openxmlformats.org/officeDocument/2006/relationships/image" Target="media/image15.png"/><Relationship Id="rId119" Type="http://schemas.openxmlformats.org/officeDocument/2006/relationships/image" Target="media/image19.png"/><Relationship Id="rId44" Type="http://schemas.openxmlformats.org/officeDocument/2006/relationships/hyperlink" Target="https://www.zotero.org/google-docs/?eB7B2S" TargetMode="External"/><Relationship Id="rId60" Type="http://schemas.openxmlformats.org/officeDocument/2006/relationships/hyperlink" Target="https://www.zotero.org/google-docs/?eB7B2S" TargetMode="External"/><Relationship Id="rId65" Type="http://schemas.openxmlformats.org/officeDocument/2006/relationships/hyperlink" Target="https://www.zotero.org/google-docs/?eB7B2S" TargetMode="External"/><Relationship Id="rId81" Type="http://schemas.openxmlformats.org/officeDocument/2006/relationships/hyperlink" Target="https://www.zotero.org/google-docs/?eB7B2S" TargetMode="External"/><Relationship Id="rId86" Type="http://schemas.openxmlformats.org/officeDocument/2006/relationships/hyperlink" Target="https://www.zotero.org/google-docs/?eB7B2S" TargetMode="External"/><Relationship Id="rId4" Type="http://schemas.openxmlformats.org/officeDocument/2006/relationships/hyperlink" Target="mailto:simoneapassarelli@gmail.com" TargetMode="External"/><Relationship Id="rId9" Type="http://schemas.openxmlformats.org/officeDocument/2006/relationships/hyperlink" Target="https://github.com/cfree14/global_intake_inadequacies" TargetMode="External"/><Relationship Id="rId13" Type="http://schemas.openxmlformats.org/officeDocument/2006/relationships/hyperlink" Target="https://www.zotero.org/google-docs/?5SgaUf" TargetMode="External"/><Relationship Id="rId18" Type="http://schemas.openxmlformats.org/officeDocument/2006/relationships/hyperlink" Target="https://www.zotero.org/google-docs/?eB7B2S" TargetMode="External"/><Relationship Id="rId39" Type="http://schemas.openxmlformats.org/officeDocument/2006/relationships/hyperlink" Target="https://www.zotero.org/google-docs/?eB7B2S" TargetMode="External"/><Relationship Id="rId109" Type="http://schemas.openxmlformats.org/officeDocument/2006/relationships/image" Target="media/image12.png"/><Relationship Id="rId34" Type="http://schemas.openxmlformats.org/officeDocument/2006/relationships/hyperlink" Target="https://www.zotero.org/google-docs/?eB7B2S" TargetMode="External"/><Relationship Id="rId50" Type="http://schemas.openxmlformats.org/officeDocument/2006/relationships/hyperlink" Target="https://www.zotero.org/google-docs/?eB7B2S" TargetMode="External"/><Relationship Id="rId55" Type="http://schemas.openxmlformats.org/officeDocument/2006/relationships/hyperlink" Target="https://www.zotero.org/google-docs/?eB7B2S" TargetMode="External"/><Relationship Id="rId76" Type="http://schemas.openxmlformats.org/officeDocument/2006/relationships/hyperlink" Target="https://www.zotero.org/google-docs/?eB7B2S" TargetMode="External"/><Relationship Id="rId97" Type="http://schemas.openxmlformats.org/officeDocument/2006/relationships/hyperlink" Target="https://www.zotero.org/google-docs/?eB7B2S" TargetMode="External"/><Relationship Id="rId104" Type="http://schemas.openxmlformats.org/officeDocument/2006/relationships/image" Target="media/image7.png"/><Relationship Id="rId120" Type="http://schemas.openxmlformats.org/officeDocument/2006/relationships/fontTable" Target="fontTable.xml"/><Relationship Id="rId7" Type="http://schemas.openxmlformats.org/officeDocument/2006/relationships/hyperlink" Target="https://www.zotero.org/google-docs/?QR1C5z" TargetMode="External"/><Relationship Id="rId71" Type="http://schemas.openxmlformats.org/officeDocument/2006/relationships/hyperlink" Target="https://www.zotero.org/google-docs/?eB7B2S" TargetMode="External"/><Relationship Id="rId92" Type="http://schemas.openxmlformats.org/officeDocument/2006/relationships/hyperlink" Target="https://www.zotero.org/google-docs/?eB7B2S" TargetMode="External"/><Relationship Id="rId2" Type="http://schemas.openxmlformats.org/officeDocument/2006/relationships/settings" Target="settings.xml"/><Relationship Id="rId29" Type="http://schemas.openxmlformats.org/officeDocument/2006/relationships/hyperlink" Target="https://www.zotero.org/google-docs/?eB7B2S" TargetMode="External"/><Relationship Id="rId24" Type="http://schemas.openxmlformats.org/officeDocument/2006/relationships/hyperlink" Target="https://www.zotero.org/google-docs/?eB7B2S" TargetMode="External"/><Relationship Id="rId40" Type="http://schemas.openxmlformats.org/officeDocument/2006/relationships/hyperlink" Target="https://www.zotero.org/google-docs/?eB7B2S" TargetMode="External"/><Relationship Id="rId45" Type="http://schemas.openxmlformats.org/officeDocument/2006/relationships/hyperlink" Target="https://www.zotero.org/google-docs/?eB7B2S" TargetMode="External"/><Relationship Id="rId66" Type="http://schemas.openxmlformats.org/officeDocument/2006/relationships/hyperlink" Target="https://www.zotero.org/google-docs/?eB7B2S" TargetMode="External"/><Relationship Id="rId87" Type="http://schemas.openxmlformats.org/officeDocument/2006/relationships/hyperlink" Target="https://www.zotero.org/google-docs/?eB7B2S" TargetMode="External"/><Relationship Id="rId110" Type="http://schemas.openxmlformats.org/officeDocument/2006/relationships/image" Target="media/image13.png"/><Relationship Id="rId115" Type="http://schemas.openxmlformats.org/officeDocument/2006/relationships/image" Target="media/image16.png"/><Relationship Id="rId61" Type="http://schemas.openxmlformats.org/officeDocument/2006/relationships/hyperlink" Target="https://www.zotero.org/google-docs/?eB7B2S" TargetMode="External"/><Relationship Id="rId82" Type="http://schemas.openxmlformats.org/officeDocument/2006/relationships/hyperlink" Target="https://www.zotero.org/google-docs/?eB7B2S" TargetMode="External"/><Relationship Id="rId19" Type="http://schemas.openxmlformats.org/officeDocument/2006/relationships/hyperlink" Target="https://www.zotero.org/google-docs/?eB7B2S" TargetMode="External"/><Relationship Id="rId14" Type="http://schemas.openxmlformats.org/officeDocument/2006/relationships/hyperlink" Target="https://www.zotero.org/google-docs/?jqzJ8N" TargetMode="External"/><Relationship Id="rId30" Type="http://schemas.openxmlformats.org/officeDocument/2006/relationships/hyperlink" Target="https://www.zotero.org/google-docs/?eB7B2S" TargetMode="External"/><Relationship Id="rId35" Type="http://schemas.openxmlformats.org/officeDocument/2006/relationships/hyperlink" Target="https://www.zotero.org/google-docs/?eB7B2S" TargetMode="External"/><Relationship Id="rId56" Type="http://schemas.openxmlformats.org/officeDocument/2006/relationships/hyperlink" Target="https://www.zotero.org/google-docs/?eB7B2S" TargetMode="External"/><Relationship Id="rId77" Type="http://schemas.openxmlformats.org/officeDocument/2006/relationships/hyperlink" Target="https://www.zotero.org/google-docs/?eB7B2S" TargetMode="External"/><Relationship Id="rId100" Type="http://schemas.openxmlformats.org/officeDocument/2006/relationships/image" Target="media/image3.png"/><Relationship Id="rId105" Type="http://schemas.openxmlformats.org/officeDocument/2006/relationships/image" Target="media/image8.png"/><Relationship Id="rId8" Type="http://schemas.openxmlformats.org/officeDocument/2006/relationships/hyperlink" Target="https://www.zotero.org/google-docs/?EUtUCH" TargetMode="External"/><Relationship Id="rId51" Type="http://schemas.openxmlformats.org/officeDocument/2006/relationships/hyperlink" Target="https://www.zotero.org/google-docs/?eB7B2S" TargetMode="External"/><Relationship Id="rId72" Type="http://schemas.openxmlformats.org/officeDocument/2006/relationships/hyperlink" Target="https://www.zotero.org/google-docs/?eB7B2S" TargetMode="External"/><Relationship Id="rId93" Type="http://schemas.openxmlformats.org/officeDocument/2006/relationships/hyperlink" Target="https://www.zotero.org/google-docs/?eB7B2S" TargetMode="External"/><Relationship Id="rId98" Type="http://schemas.openxmlformats.org/officeDocument/2006/relationships/image" Target="media/image1.png"/><Relationship Id="rId121"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hyperlink" Target="https://www.zotero.org/google-docs/?eB7B2S" TargetMode="External"/><Relationship Id="rId46" Type="http://schemas.openxmlformats.org/officeDocument/2006/relationships/hyperlink" Target="https://www.zotero.org/google-docs/?eB7B2S" TargetMode="External"/><Relationship Id="rId67" Type="http://schemas.openxmlformats.org/officeDocument/2006/relationships/hyperlink" Target="https://www.zotero.org/google-docs/?eB7B2S" TargetMode="External"/><Relationship Id="rId116" Type="http://schemas.openxmlformats.org/officeDocument/2006/relationships/hyperlink" Target="https://www.zotero.org/google-docs/?HxTVxg" TargetMode="External"/><Relationship Id="rId20" Type="http://schemas.openxmlformats.org/officeDocument/2006/relationships/hyperlink" Target="https://www.zotero.org/google-docs/?eB7B2S" TargetMode="External"/><Relationship Id="rId41" Type="http://schemas.openxmlformats.org/officeDocument/2006/relationships/hyperlink" Target="https://www.zotero.org/google-docs/?eB7B2S" TargetMode="External"/><Relationship Id="rId62" Type="http://schemas.openxmlformats.org/officeDocument/2006/relationships/hyperlink" Target="https://www.zotero.org/google-docs/?eB7B2S" TargetMode="External"/><Relationship Id="rId83" Type="http://schemas.openxmlformats.org/officeDocument/2006/relationships/hyperlink" Target="https://www.zotero.org/google-docs/?eB7B2S" TargetMode="External"/><Relationship Id="rId88" Type="http://schemas.openxmlformats.org/officeDocument/2006/relationships/hyperlink" Target="https://www.zotero.org/google-docs/?eB7B2S" TargetMode="External"/><Relationship Id="rId111" Type="http://schemas.openxmlformats.org/officeDocument/2006/relationships/hyperlink" Target="https://www.zotero.org/google-docs/?Vqb6bE" TargetMode="External"/><Relationship Id="rId15" Type="http://schemas.openxmlformats.org/officeDocument/2006/relationships/hyperlink" Target="https://www.zotero.org/google-docs/?maDYP0" TargetMode="External"/><Relationship Id="rId36" Type="http://schemas.openxmlformats.org/officeDocument/2006/relationships/hyperlink" Target="https://www.zotero.org/google-docs/?eB7B2S" TargetMode="External"/><Relationship Id="rId57" Type="http://schemas.openxmlformats.org/officeDocument/2006/relationships/hyperlink" Target="https://www.zotero.org/google-docs/?eB7B2S" TargetMode="External"/><Relationship Id="rId106" Type="http://schemas.openxmlformats.org/officeDocument/2006/relationships/image" Target="media/image9.png"/><Relationship Id="rId10" Type="http://schemas.openxmlformats.org/officeDocument/2006/relationships/hyperlink" Target="https://emlab-ucsb.shinyapps.io/global_intake_inadequacies/" TargetMode="External"/><Relationship Id="rId31" Type="http://schemas.openxmlformats.org/officeDocument/2006/relationships/hyperlink" Target="https://www.zotero.org/google-docs/?eB7B2S" TargetMode="External"/><Relationship Id="rId52" Type="http://schemas.openxmlformats.org/officeDocument/2006/relationships/hyperlink" Target="https://www.zotero.org/google-docs/?eB7B2S" TargetMode="External"/><Relationship Id="rId73" Type="http://schemas.openxmlformats.org/officeDocument/2006/relationships/hyperlink" Target="https://www.zotero.org/google-docs/?eB7B2S" TargetMode="External"/><Relationship Id="rId78" Type="http://schemas.openxmlformats.org/officeDocument/2006/relationships/hyperlink" Target="https://www.zotero.org/google-docs/?eB7B2S" TargetMode="External"/><Relationship Id="rId94" Type="http://schemas.openxmlformats.org/officeDocument/2006/relationships/hyperlink" Target="https://www.zotero.org/google-docs/?eB7B2S" TargetMode="External"/><Relationship Id="rId99" Type="http://schemas.openxmlformats.org/officeDocument/2006/relationships/image" Target="media/image2.png"/><Relationship Id="rId10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12772</Words>
  <Characters>72805</Characters>
  <Application>Microsoft Office Word</Application>
  <DocSecurity>0</DocSecurity>
  <Lines>606</Lines>
  <Paragraphs>170</Paragraphs>
  <ScaleCrop>false</ScaleCrop>
  <Company/>
  <LinksUpToDate>false</LinksUpToDate>
  <CharactersWithSpaces>85407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1</cp:revision>
  <dcterms:created xsi:type="dcterms:W3CDTF">2024-04-25T17:55:00Z</dcterms:created>
  <dcterms:modified xsi:type="dcterms:W3CDTF">2024-04-25T18:00:00Z</dcterms:modified>
</cp:coreProperties>
</file>